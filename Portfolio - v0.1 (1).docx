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0C3D93" w14:textId="62029190" w:rsidR="003B4C8A" w:rsidRDefault="00F8272B">
      <w:r>
        <w:rPr>
          <w:noProof/>
        </w:rPr>
        <mc:AlternateContent>
          <mc:Choice Requires="wps">
            <w:drawing>
              <wp:anchor distT="0" distB="0" distL="114300" distR="114300" simplePos="0" relativeHeight="251660288" behindDoc="0" locked="0" layoutInCell="1" allowOverlap="1" wp14:anchorId="553C92A8" wp14:editId="43EC1077">
                <wp:simplePos x="0" y="0"/>
                <wp:positionH relativeFrom="page">
                  <wp:posOffset>5442857</wp:posOffset>
                </wp:positionH>
                <wp:positionV relativeFrom="page">
                  <wp:posOffset>9742714</wp:posOffset>
                </wp:positionV>
                <wp:extent cx="1968591" cy="652780"/>
                <wp:effectExtent l="0" t="0" r="12700" b="1905"/>
                <wp:wrapSquare wrapText="bothSides"/>
                <wp:docPr id="896885609" name="Text Box 22"/>
                <wp:cNvGraphicFramePr/>
                <a:graphic xmlns:a="http://schemas.openxmlformats.org/drawingml/2006/main">
                  <a:graphicData uri="http://schemas.microsoft.com/office/word/2010/wordprocessingShape">
                    <wps:wsp>
                      <wps:cNvSpPr txBox="1"/>
                      <wps:spPr>
                        <a:xfrm>
                          <a:off x="0" y="0"/>
                          <a:ext cx="1968591"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lang w:val="nl-NL"/>
                              </w:rPr>
                              <w:alias w:val="Author"/>
                              <w:tag w:val=""/>
                              <w:id w:val="-637110976"/>
                              <w:dataBinding w:prefixMappings="xmlns:ns0='http://purl.org/dc/elements/1.1/' xmlns:ns1='http://schemas.openxmlformats.org/package/2006/metadata/core-properties' " w:xpath="/ns1:coreProperties[1]/ns0:creator[1]" w:storeItemID="{6C3C8BC8-F283-45AE-878A-BAB7291924A1}"/>
                              <w:text/>
                            </w:sdtPr>
                            <w:sdtContent>
                              <w:p w14:paraId="35A8BB1B" w14:textId="3B3506E1" w:rsidR="006F3ABF" w:rsidRPr="00EF5958" w:rsidRDefault="001A467D" w:rsidP="006F3ABF">
                                <w:pPr>
                                  <w:pStyle w:val="NoSpacing"/>
                                  <w:jc w:val="right"/>
                                  <w:rPr>
                                    <w:caps/>
                                    <w:color w:val="262626" w:themeColor="text1" w:themeTint="D9"/>
                                    <w:sz w:val="28"/>
                                    <w:szCs w:val="28"/>
                                    <w:lang w:val="nl-NL"/>
                                  </w:rPr>
                                </w:pPr>
                                <w:r w:rsidRPr="00EF5958">
                                  <w:rPr>
                                    <w:caps/>
                                    <w:color w:val="262626" w:themeColor="text1" w:themeTint="D9"/>
                                    <w:sz w:val="28"/>
                                    <w:szCs w:val="28"/>
                                    <w:lang w:val="nl-NL"/>
                                  </w:rPr>
                                  <w:t>DRĄSUTIS, EVALDAS</w:t>
                                </w:r>
                              </w:p>
                            </w:sdtContent>
                          </w:sdt>
                          <w:p w14:paraId="251EC810" w14:textId="6C9FFA3F" w:rsidR="006F3ABF" w:rsidRPr="00EF5958" w:rsidRDefault="00000000" w:rsidP="006F3ABF">
                            <w:pPr>
                              <w:pStyle w:val="NoSpacing"/>
                              <w:jc w:val="right"/>
                              <w:rPr>
                                <w:caps/>
                                <w:color w:val="262626" w:themeColor="text1" w:themeTint="D9"/>
                                <w:sz w:val="20"/>
                                <w:szCs w:val="20"/>
                                <w:lang w:val="nl-NL"/>
                              </w:rPr>
                            </w:pPr>
                            <w:sdt>
                              <w:sdtPr>
                                <w:rPr>
                                  <w:caps/>
                                  <w:color w:val="262626" w:themeColor="text1" w:themeTint="D9"/>
                                  <w:sz w:val="20"/>
                                  <w:szCs w:val="20"/>
                                  <w:lang w:val="nl-NL"/>
                                </w:rPr>
                                <w:alias w:val="Company"/>
                                <w:tag w:val=""/>
                                <w:id w:val="1742591091"/>
                                <w:dataBinding w:prefixMappings="xmlns:ns0='http://schemas.openxmlformats.org/officeDocument/2006/extended-properties' " w:xpath="/ns0:Properties[1]/ns0:Company[1]" w:storeItemID="{6668398D-A668-4E3E-A5EB-62B293D839F1}"/>
                                <w:text/>
                              </w:sdtPr>
                              <w:sdtContent>
                                <w:r w:rsidR="006F3ABF" w:rsidRPr="00EF5958">
                                  <w:rPr>
                                    <w:caps/>
                                    <w:color w:val="262626" w:themeColor="text1" w:themeTint="D9"/>
                                    <w:sz w:val="20"/>
                                    <w:szCs w:val="20"/>
                                    <w:lang w:val="nl-NL"/>
                                  </w:rPr>
                                  <w:t>iO</w:t>
                                </w:r>
                              </w:sdtContent>
                            </w:sdt>
                          </w:p>
                          <w:p w14:paraId="28EDCBB4" w14:textId="2200865E" w:rsidR="006F3ABF" w:rsidRPr="00EF5958" w:rsidRDefault="00000000" w:rsidP="006F3ABF">
                            <w:pPr>
                              <w:pStyle w:val="NoSpacing"/>
                              <w:jc w:val="right"/>
                              <w:rPr>
                                <w:caps/>
                                <w:color w:val="262626" w:themeColor="text1" w:themeTint="D9"/>
                                <w:sz w:val="20"/>
                                <w:szCs w:val="20"/>
                                <w:lang w:val="nl-NL"/>
                              </w:rPr>
                            </w:pPr>
                            <w:sdt>
                              <w:sdtPr>
                                <w:rPr>
                                  <w:color w:val="262626" w:themeColor="text1" w:themeTint="D9"/>
                                  <w:sz w:val="20"/>
                                  <w:szCs w:val="20"/>
                                  <w:lang w:val="nl-NL"/>
                                </w:rPr>
                                <w:alias w:val="Address"/>
                                <w:tag w:val=""/>
                                <w:id w:val="-1157223963"/>
                                <w:dataBinding w:prefixMappings="xmlns:ns0='http://schemas.microsoft.com/office/2006/coverPageProps' " w:xpath="/ns0:CoverPageProperties[1]/ns0:CompanyAddress[1]" w:storeItemID="{55AF091B-3C7A-41E3-B477-F2FDAA23CFDA}"/>
                                <w:text/>
                              </w:sdtPr>
                              <w:sdtContent>
                                <w:r w:rsidR="00F8272B" w:rsidRPr="00EF5958">
                                  <w:rPr>
                                    <w:color w:val="262626" w:themeColor="text1" w:themeTint="D9"/>
                                    <w:sz w:val="20"/>
                                    <w:szCs w:val="20"/>
                                    <w:lang w:val="nl-NL"/>
                                  </w:rPr>
                                  <w:t>Marconilaan 16, 5621 AA Eindhoven</w:t>
                                </w:r>
                              </w:sdtContent>
                            </w:sdt>
                            <w:r w:rsidR="006F3ABF" w:rsidRPr="00EF5958">
                              <w:rPr>
                                <w:color w:val="262626" w:themeColor="text1" w:themeTint="D9"/>
                                <w:sz w:val="20"/>
                                <w:szCs w:val="20"/>
                                <w:lang w:val="nl-NL"/>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8000</wp14:pctHeight>
                </wp14:sizeRelV>
              </wp:anchor>
            </w:drawing>
          </mc:Choice>
          <mc:Fallback>
            <w:pict>
              <v:shapetype w14:anchorId="553C92A8" id="_x0000_t202" coordsize="21600,21600" o:spt="202" path="m,l,21600r21600,l21600,xe">
                <v:stroke joinstyle="miter"/>
                <v:path gradientshapeok="t" o:connecttype="rect"/>
              </v:shapetype>
              <v:shape id="Text Box 22" o:spid="_x0000_s1026" type="#_x0000_t202" style="position:absolute;margin-left:428.55pt;margin-top:767.15pt;width:155pt;height:51.4pt;z-index:251660288;visibility:visible;mso-wrap-style:square;mso-width-percent:0;mso-height-percent:80;mso-wrap-distance-left:9pt;mso-wrap-distance-top:0;mso-wrap-distance-right:9pt;mso-wrap-distance-bottom:0;mso-position-horizontal:absolute;mso-position-horizontal-relative:page;mso-position-vertical:absolute;mso-position-vertical-relative:page;mso-width-percent:0;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" filled="f" stroked="f" strokeweight=".5pt">
                <v:textbox inset="0,0,0,0">
                  <w:txbxContent>
                    <w:sdt>
                      <w:sdtPr>
                        <w:rPr>
                          <w:caps/>
                          <w:color w:val="262626" w:themeColor="text1" w:themeTint="D9"/>
                          <w:sz w:val="28"/>
                          <w:szCs w:val="28"/>
                          <w:lang w:val="nl-NL"/>
                        </w:rPr>
                        <w:alias w:val="Author"/>
                        <w:tag w:val=""/>
                        <w:id w:val="-637110976"/>
                        <w:dataBinding w:prefixMappings="xmlns:ns0='http://purl.org/dc/elements/1.1/' xmlns:ns1='http://schemas.openxmlformats.org/package/2006/metadata/core-properties' " w:xpath="/ns1:coreProperties[1]/ns0:creator[1]" w:storeItemID="{6C3C8BC8-F283-45AE-878A-BAB7291924A1}"/>
                        <w:text/>
                      </w:sdtPr>
                      <w:sdtContent>
                        <w:p w14:paraId="35A8BB1B" w14:textId="3B3506E1" w:rsidR="006F3ABF" w:rsidRPr="00EF5958" w:rsidRDefault="001A467D" w:rsidP="006F3ABF">
                          <w:pPr>
                            <w:pStyle w:val="NoSpacing"/>
                            <w:jc w:val="right"/>
                            <w:rPr>
                              <w:caps/>
                              <w:color w:val="262626" w:themeColor="text1" w:themeTint="D9"/>
                              <w:sz w:val="28"/>
                              <w:szCs w:val="28"/>
                              <w:lang w:val="nl-NL"/>
                            </w:rPr>
                          </w:pPr>
                          <w:r w:rsidRPr="00EF5958">
                            <w:rPr>
                              <w:caps/>
                              <w:color w:val="262626" w:themeColor="text1" w:themeTint="D9"/>
                              <w:sz w:val="28"/>
                              <w:szCs w:val="28"/>
                              <w:lang w:val="nl-NL"/>
                            </w:rPr>
                            <w:t>DRĄSUTIS, EVALDAS</w:t>
                          </w:r>
                        </w:p>
                      </w:sdtContent>
                    </w:sdt>
                    <w:p w14:paraId="251EC810" w14:textId="6C9FFA3F" w:rsidR="006F3ABF" w:rsidRPr="00EF5958" w:rsidRDefault="00000000" w:rsidP="006F3ABF">
                      <w:pPr>
                        <w:pStyle w:val="NoSpacing"/>
                        <w:jc w:val="right"/>
                        <w:rPr>
                          <w:caps/>
                          <w:color w:val="262626" w:themeColor="text1" w:themeTint="D9"/>
                          <w:sz w:val="20"/>
                          <w:szCs w:val="20"/>
                          <w:lang w:val="nl-NL"/>
                        </w:rPr>
                      </w:pPr>
                      <w:sdt>
                        <w:sdtPr>
                          <w:rPr>
                            <w:caps/>
                            <w:color w:val="262626" w:themeColor="text1" w:themeTint="D9"/>
                            <w:sz w:val="20"/>
                            <w:szCs w:val="20"/>
                            <w:lang w:val="nl-NL"/>
                          </w:rPr>
                          <w:alias w:val="Company"/>
                          <w:tag w:val=""/>
                          <w:id w:val="1742591091"/>
                          <w:dataBinding w:prefixMappings="xmlns:ns0='http://schemas.openxmlformats.org/officeDocument/2006/extended-properties' " w:xpath="/ns0:Properties[1]/ns0:Company[1]" w:storeItemID="{6668398D-A668-4E3E-A5EB-62B293D839F1}"/>
                          <w:text/>
                        </w:sdtPr>
                        <w:sdtContent>
                          <w:r w:rsidR="006F3ABF" w:rsidRPr="00EF5958">
                            <w:rPr>
                              <w:caps/>
                              <w:color w:val="262626" w:themeColor="text1" w:themeTint="D9"/>
                              <w:sz w:val="20"/>
                              <w:szCs w:val="20"/>
                              <w:lang w:val="nl-NL"/>
                            </w:rPr>
                            <w:t>iO</w:t>
                          </w:r>
                        </w:sdtContent>
                      </w:sdt>
                    </w:p>
                    <w:p w14:paraId="28EDCBB4" w14:textId="2200865E" w:rsidR="006F3ABF" w:rsidRPr="00EF5958" w:rsidRDefault="00000000" w:rsidP="006F3ABF">
                      <w:pPr>
                        <w:pStyle w:val="NoSpacing"/>
                        <w:jc w:val="right"/>
                        <w:rPr>
                          <w:caps/>
                          <w:color w:val="262626" w:themeColor="text1" w:themeTint="D9"/>
                          <w:sz w:val="20"/>
                          <w:szCs w:val="20"/>
                          <w:lang w:val="nl-NL"/>
                        </w:rPr>
                      </w:pPr>
                      <w:sdt>
                        <w:sdtPr>
                          <w:rPr>
                            <w:color w:val="262626" w:themeColor="text1" w:themeTint="D9"/>
                            <w:sz w:val="20"/>
                            <w:szCs w:val="20"/>
                            <w:lang w:val="nl-NL"/>
                          </w:rPr>
                          <w:alias w:val="Address"/>
                          <w:tag w:val=""/>
                          <w:id w:val="-1157223963"/>
                          <w:dataBinding w:prefixMappings="xmlns:ns0='http://schemas.microsoft.com/office/2006/coverPageProps' " w:xpath="/ns0:CoverPageProperties[1]/ns0:CompanyAddress[1]" w:storeItemID="{55AF091B-3C7A-41E3-B477-F2FDAA23CFDA}"/>
                          <w:text/>
                        </w:sdtPr>
                        <w:sdtContent>
                          <w:r w:rsidR="00F8272B" w:rsidRPr="00EF5958">
                            <w:rPr>
                              <w:color w:val="262626" w:themeColor="text1" w:themeTint="D9"/>
                              <w:sz w:val="20"/>
                              <w:szCs w:val="20"/>
                              <w:lang w:val="nl-NL"/>
                            </w:rPr>
                            <w:t>Marconilaan 16, 5621 AA Eindhoven</w:t>
                          </w:r>
                        </w:sdtContent>
                      </w:sdt>
                      <w:r w:rsidR="006F3ABF" w:rsidRPr="00EF5958">
                        <w:rPr>
                          <w:color w:val="262626" w:themeColor="text1" w:themeTint="D9"/>
                          <w:sz w:val="20"/>
                          <w:szCs w:val="20"/>
                          <w:lang w:val="nl-NL"/>
                        </w:rPr>
                        <w:t xml:space="preserve"> </w:t>
                      </w:r>
                    </w:p>
                  </w:txbxContent>
                </v:textbox>
                <w10:wrap type="square" anchorx="page" anchory="page"/>
              </v:shape>
            </w:pict>
          </mc:Fallback>
        </mc:AlternateContent>
      </w:r>
      <w:r w:rsidR="006F3ABF">
        <w:rPr>
          <w:noProof/>
        </w:rPr>
        <mc:AlternateContent>
          <mc:Choice Requires="wps">
            <w:drawing>
              <wp:anchor distT="0" distB="0" distL="114300" distR="114300" simplePos="0" relativeHeight="251662336" behindDoc="0" locked="0" layoutInCell="1" allowOverlap="1" wp14:anchorId="081935D4" wp14:editId="1E1FC349">
                <wp:simplePos x="0" y="0"/>
                <wp:positionH relativeFrom="margin">
                  <wp:posOffset>914400</wp:posOffset>
                </wp:positionH>
                <wp:positionV relativeFrom="topMargin">
                  <wp:posOffset>97790</wp:posOffset>
                </wp:positionV>
                <wp:extent cx="3660775" cy="3651250"/>
                <wp:effectExtent l="0" t="0" r="13335" b="7620"/>
                <wp:wrapSquare wrapText="bothSides"/>
                <wp:docPr id="531822958" name="Text Box 2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24"/>
                                <w:szCs w:val="24"/>
                              </w:rPr>
                              <w:alias w:val="Publish Date"/>
                              <w:tag w:val=""/>
                              <w:id w:val="1636912367"/>
                              <w:dataBinding w:prefixMappings="xmlns:ns0='http://schemas.microsoft.com/office/2006/coverPageProps' " w:xpath="/ns0:CoverPageProperties[1]/ns0:PublishDate[1]" w:storeItemID="{55AF091B-3C7A-41E3-B477-F2FDAA23CFDA}"/>
                              <w:date w:fullDate="2024-09-12T00:00:00Z">
                                <w:dateFormat w:val="MMMM d, yyyy"/>
                                <w:lid w:val="en-US"/>
                                <w:storeMappedDataAs w:val="dateTime"/>
                                <w:calendar w:val="gregorian"/>
                              </w:date>
                            </w:sdtPr>
                            <w:sdtContent>
                              <w:p w14:paraId="45F0524B" w14:textId="7FB99A67" w:rsidR="006F3ABF" w:rsidRPr="00632F12" w:rsidRDefault="004444B6" w:rsidP="006F3ABF">
                                <w:pPr>
                                  <w:pStyle w:val="NoSpacing"/>
                                  <w:jc w:val="right"/>
                                  <w:rPr>
                                    <w:caps/>
                                    <w:color w:val="0A1D30" w:themeColor="text2" w:themeShade="BF"/>
                                    <w:sz w:val="24"/>
                                    <w:szCs w:val="24"/>
                                  </w:rPr>
                                </w:pPr>
                                <w:r>
                                  <w:rPr>
                                    <w:caps/>
                                    <w:color w:val="0A1D30" w:themeColor="text2" w:themeShade="BF"/>
                                    <w:sz w:val="24"/>
                                    <w:szCs w:val="24"/>
                                  </w:rPr>
                                  <w:t>September 12, 2024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081935D4" id="Text Box 21" o:spid="_x0000_s1027" type="#_x0000_t202" style="position:absolute;margin-left:1in;margin-top:7.7pt;width:288.25pt;height:287.5pt;z-index:251662336;visibility:visible;mso-wrap-style:square;mso-width-percent:734;mso-height-percent:363;mso-wrap-distance-left:9pt;mso-wrap-distance-top:0;mso-wrap-distance-right:9pt;mso-wrap-distance-bottom:0;mso-position-horizontal:absolute;mso-position-horizontal-relative:margin;mso-position-vertical:absolute;mso-position-vertical-relative:top-margin-area;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" filled="f" stroked="f" strokeweight=".5pt">
                <v:textbox style="mso-fit-shape-to-text:t" inset="0,0,0,0">
                  <w:txbxContent>
                    <w:sdt>
                      <w:sdtPr>
                        <w:rPr>
                          <w:caps/>
                          <w:color w:val="0A1D30" w:themeColor="text2" w:themeShade="BF"/>
                          <w:sz w:val="24"/>
                          <w:szCs w:val="24"/>
                        </w:rPr>
                        <w:alias w:val="Publish Date"/>
                        <w:tag w:val=""/>
                        <w:id w:val="1636912367"/>
                        <w:dataBinding w:prefixMappings="xmlns:ns0='http://schemas.microsoft.com/office/2006/coverPageProps' " w:xpath="/ns0:CoverPageProperties[1]/ns0:PublishDate[1]" w:storeItemID="{55AF091B-3C7A-41E3-B477-F2FDAA23CFDA}"/>
                        <w:date w:fullDate="2024-09-12T00:00:00Z">
                          <w:dateFormat w:val="MMMM d, yyyy"/>
                          <w:lid w:val="en-US"/>
                          <w:storeMappedDataAs w:val="dateTime"/>
                          <w:calendar w:val="gregorian"/>
                        </w:date>
                      </w:sdtPr>
                      <w:sdtContent>
                        <w:p w14:paraId="45F0524B" w14:textId="7FB99A67" w:rsidR="006F3ABF" w:rsidRPr="00632F12" w:rsidRDefault="004444B6" w:rsidP="006F3ABF">
                          <w:pPr>
                            <w:pStyle w:val="NoSpacing"/>
                            <w:jc w:val="right"/>
                            <w:rPr>
                              <w:caps/>
                              <w:color w:val="0A1D30" w:themeColor="text2" w:themeShade="BF"/>
                              <w:sz w:val="24"/>
                              <w:szCs w:val="24"/>
                            </w:rPr>
                          </w:pPr>
                          <w:r>
                            <w:rPr>
                              <w:caps/>
                              <w:color w:val="0A1D30" w:themeColor="text2" w:themeShade="BF"/>
                              <w:sz w:val="24"/>
                              <w:szCs w:val="24"/>
                            </w:rPr>
                            <w:t>September 12, 2024</w:t>
                          </w:r>
                        </w:p>
                      </w:sdtContent>
                    </w:sdt>
                  </w:txbxContent>
                </v:textbox>
                <w10:wrap type="square" anchorx="margin" anchory="margin"/>
              </v:shape>
            </w:pict>
          </mc:Fallback>
        </mc:AlternateContent>
      </w:r>
    </w:p>
    <w:p w14:paraId="65C39C0D" w14:textId="77777777" w:rsidR="003B4C8A" w:rsidRDefault="003B4C8A"/>
    <w:p w14:paraId="5A299457" w14:textId="77777777" w:rsidR="003B4C8A" w:rsidRDefault="003B4C8A"/>
    <w:p w14:paraId="366AF7B4" w14:textId="77777777" w:rsidR="003B4C8A" w:rsidRDefault="003B4C8A"/>
    <w:p w14:paraId="5DA37A31" w14:textId="77777777" w:rsidR="003B4C8A" w:rsidRDefault="003B4C8A"/>
    <w:p w14:paraId="2CA40276" w14:textId="77777777" w:rsidR="003B4C8A" w:rsidRDefault="003B4C8A"/>
    <w:p w14:paraId="18C3E413" w14:textId="77777777" w:rsidR="003B4C8A" w:rsidRDefault="003B4C8A"/>
    <w:p w14:paraId="6BE4B852" w14:textId="77777777" w:rsidR="003B4C8A" w:rsidRDefault="003B4C8A"/>
    <w:p w14:paraId="0DB929A1" w14:textId="77777777" w:rsidR="003B4C8A" w:rsidRDefault="003B4C8A"/>
    <w:p w14:paraId="7F6B0ED2" w14:textId="77777777" w:rsidR="003B4C8A" w:rsidRDefault="003B4C8A"/>
    <w:p w14:paraId="12B1F77B" w14:textId="4512AD61" w:rsidR="00FF0615" w:rsidRDefault="006F3ABF" w:rsidP="00C024AC">
      <w:r>
        <w:rPr>
          <w:noProof/>
        </w:rPr>
        <mc:AlternateContent>
          <mc:Choice Requires="wps">
            <w:drawing>
              <wp:anchor distT="0" distB="0" distL="114300" distR="114300" simplePos="0" relativeHeight="251659264" behindDoc="0" locked="0" layoutInCell="1" allowOverlap="1" wp14:anchorId="74415E3A" wp14:editId="3D27F29F">
                <wp:simplePos x="0" y="0"/>
                <wp:positionH relativeFrom="margin">
                  <wp:posOffset>0</wp:posOffset>
                </wp:positionH>
                <wp:positionV relativeFrom="page">
                  <wp:posOffset>2911475</wp:posOffset>
                </wp:positionV>
                <wp:extent cx="5753100" cy="525780"/>
                <wp:effectExtent l="0" t="0" r="13335" b="5080"/>
                <wp:wrapSquare wrapText="bothSides"/>
                <wp:docPr id="963183447" name="Text Box 2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D80EE2" w14:textId="72855F47" w:rsidR="006F3ABF" w:rsidRDefault="00015831" w:rsidP="006F3ABF">
                            <w:pPr>
                              <w:pStyle w:val="NoSpacing"/>
                              <w:jc w:val="right"/>
                              <w:rPr>
                                <w:caps/>
                                <w:color w:val="0A1D30" w:themeColor="text2" w:themeShade="BF"/>
                                <w:sz w:val="52"/>
                                <w:szCs w:val="52"/>
                              </w:rPr>
                            </w:pPr>
                            <w:sdt>
                              <w:sdtPr>
                                <w:rPr>
                                  <w:caps/>
                                  <w:color w:val="0A1D30" w:themeColor="text2" w:themeShade="BF"/>
                                  <w:sz w:val="52"/>
                                  <w:szCs w:val="52"/>
                                </w:rPr>
                                <w:alias w:val="Title"/>
                                <w:tag w:val=""/>
                                <w:id w:val="1440490238"/>
                                <w:dataBinding w:prefixMappings="xmlns:ns0='http://purl.org/dc/elements/1.1/' xmlns:ns1='http://schemas.openxmlformats.org/package/2006/metadata/core-properties' " w:xpath="/ns1:coreProperties[1]/ns0:title[1]" w:storeItemID="{6C3C8BC8-F283-45AE-878A-BAB7291924A1}"/>
                                <w:text w:multiLine="1"/>
                              </w:sdtPr>
                              <w:sdtContent>
                                <w:del w:id="0" w:author="Drąsutis,Evaldas E." w:date="2024-12-05T11:42:00Z" w16du:dateUtc="2024-12-05T10:42:00Z">
                                  <w:r w:rsidDel="00015831">
                                    <w:rPr>
                                      <w:caps/>
                                      <w:color w:val="0A1D30" w:themeColor="text2" w:themeShade="BF"/>
                                      <w:sz w:val="52"/>
                                      <w:szCs w:val="52"/>
                                    </w:rPr>
                                    <w:delText>Portfolio document</w:delText>
                                  </w:r>
                                </w:del>
                                <w:ins w:id="1" w:author="Drąsutis,Evaldas E." w:date="2024-12-05T11:42:00Z" w16du:dateUtc="2024-12-05T10:42:00Z">
                                  <w:r>
                                    <w:rPr>
                                      <w:caps/>
                                      <w:color w:val="0A1D30" w:themeColor="text2" w:themeShade="BF"/>
                                      <w:sz w:val="52"/>
                                      <w:szCs w:val="52"/>
                                    </w:rPr>
                                    <w:t>Project report</w:t>
                                  </w:r>
                                </w:ins>
                              </w:sdtContent>
                            </w:sdt>
                          </w:p>
                          <w:sdt>
                            <w:sdtPr>
                              <w:rPr>
                                <w:smallCaps/>
                                <w:color w:val="0E2841" w:themeColor="text2"/>
                                <w:sz w:val="36"/>
                                <w:szCs w:val="36"/>
                              </w:rPr>
                              <w:alias w:val="Subtitle"/>
                              <w:tag w:val=""/>
                              <w:id w:val="-908003959"/>
                              <w:dataBinding w:prefixMappings="xmlns:ns0='http://purl.org/dc/elements/1.1/' xmlns:ns1='http://schemas.openxmlformats.org/package/2006/metadata/core-properties' " w:xpath="/ns1:coreProperties[1]/ns0:subject[1]" w:storeItemID="{6C3C8BC8-F283-45AE-878A-BAB7291924A1}"/>
                              <w:text/>
                            </w:sdtPr>
                            <w:sdtContent>
                              <w:p w14:paraId="76BFC2FF" w14:textId="61117182" w:rsidR="006F3ABF" w:rsidRDefault="004444B6" w:rsidP="006F3ABF">
                                <w:pPr>
                                  <w:pStyle w:val="NoSpacing"/>
                                  <w:jc w:val="right"/>
                                  <w:rPr>
                                    <w:smallCaps/>
                                    <w:color w:val="0E2841" w:themeColor="text2"/>
                                    <w:sz w:val="36"/>
                                    <w:szCs w:val="36"/>
                                  </w:rPr>
                                </w:pPr>
                                <w:r>
                                  <w:rPr>
                                    <w:smallCaps/>
                                    <w:color w:val="0E2841" w:themeColor="text2"/>
                                    <w:sz w:val="36"/>
                                    <w:szCs w:val="36"/>
                                  </w:rPr>
                                  <w:t>Documentation on project progress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4415E3A" id="Text Box 23" o:spid="_x0000_s1028" type="#_x0000_t202" style="position:absolute;margin-left:0;margin-top:229.25pt;width:453pt;height:41.4pt;z-index:251659264;visibility:visible;mso-wrap-style:square;mso-width-percent:734;mso-height-percent:363;mso-wrap-distance-left:9pt;mso-wrap-distance-top:0;mso-wrap-distance-right:9pt;mso-wrap-distance-bottom:0;mso-position-horizontal:absolute;mso-position-horizontal-relative:margin;mso-position-vertical:absolute;mso-position-vertical-relative:page;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" filled="f" stroked="f" strokeweight=".5pt">
                <v:textbox inset="0,0,0,0">
                  <w:txbxContent>
                    <w:p w14:paraId="37D80EE2" w14:textId="72855F47" w:rsidR="006F3ABF" w:rsidRDefault="00015831" w:rsidP="006F3ABF">
                      <w:pPr>
                        <w:pStyle w:val="NoSpacing"/>
                        <w:jc w:val="right"/>
                        <w:rPr>
                          <w:caps/>
                          <w:color w:val="0A1D30" w:themeColor="text2" w:themeShade="BF"/>
                          <w:sz w:val="52"/>
                          <w:szCs w:val="52"/>
                        </w:rPr>
                      </w:pPr>
                      <w:sdt>
                        <w:sdtPr>
                          <w:rPr>
                            <w:caps/>
                            <w:color w:val="0A1D30" w:themeColor="text2" w:themeShade="BF"/>
                            <w:sz w:val="52"/>
                            <w:szCs w:val="52"/>
                          </w:rPr>
                          <w:alias w:val="Title"/>
                          <w:tag w:val=""/>
                          <w:id w:val="1440490238"/>
                          <w:dataBinding w:prefixMappings="xmlns:ns0='http://purl.org/dc/elements/1.1/' xmlns:ns1='http://schemas.openxmlformats.org/package/2006/metadata/core-properties' " w:xpath="/ns1:coreProperties[1]/ns0:title[1]" w:storeItemID="{6C3C8BC8-F283-45AE-878A-BAB7291924A1}"/>
                          <w:text w:multiLine="1"/>
                        </w:sdtPr>
                        <w:sdtContent>
                          <w:del w:id="2" w:author="Drąsutis,Evaldas E." w:date="2024-12-05T11:42:00Z" w16du:dateUtc="2024-12-05T10:42:00Z">
                            <w:r w:rsidDel="00015831">
                              <w:rPr>
                                <w:caps/>
                                <w:color w:val="0A1D30" w:themeColor="text2" w:themeShade="BF"/>
                                <w:sz w:val="52"/>
                                <w:szCs w:val="52"/>
                              </w:rPr>
                              <w:delText>Portfolio document</w:delText>
                            </w:r>
                          </w:del>
                          <w:ins w:id="3" w:author="Drąsutis,Evaldas E." w:date="2024-12-05T11:42:00Z" w16du:dateUtc="2024-12-05T10:42:00Z">
                            <w:r>
                              <w:rPr>
                                <w:caps/>
                                <w:color w:val="0A1D30" w:themeColor="text2" w:themeShade="BF"/>
                                <w:sz w:val="52"/>
                                <w:szCs w:val="52"/>
                              </w:rPr>
                              <w:t>Project report</w:t>
                            </w:r>
                          </w:ins>
                        </w:sdtContent>
                      </w:sdt>
                    </w:p>
                    <w:sdt>
                      <w:sdtPr>
                        <w:rPr>
                          <w:smallCaps/>
                          <w:color w:val="0E2841" w:themeColor="text2"/>
                          <w:sz w:val="36"/>
                          <w:szCs w:val="36"/>
                        </w:rPr>
                        <w:alias w:val="Subtitle"/>
                        <w:tag w:val=""/>
                        <w:id w:val="-908003959"/>
                        <w:dataBinding w:prefixMappings="xmlns:ns0='http://purl.org/dc/elements/1.1/' xmlns:ns1='http://schemas.openxmlformats.org/package/2006/metadata/core-properties' " w:xpath="/ns1:coreProperties[1]/ns0:subject[1]" w:storeItemID="{6C3C8BC8-F283-45AE-878A-BAB7291924A1}"/>
                        <w:text/>
                      </w:sdtPr>
                      <w:sdtContent>
                        <w:p w14:paraId="76BFC2FF" w14:textId="61117182" w:rsidR="006F3ABF" w:rsidRDefault="004444B6" w:rsidP="006F3ABF">
                          <w:pPr>
                            <w:pStyle w:val="NoSpacing"/>
                            <w:jc w:val="right"/>
                            <w:rPr>
                              <w:smallCaps/>
                              <w:color w:val="0E2841" w:themeColor="text2"/>
                              <w:sz w:val="36"/>
                              <w:szCs w:val="36"/>
                            </w:rPr>
                          </w:pPr>
                          <w:r>
                            <w:rPr>
                              <w:smallCaps/>
                              <w:color w:val="0E2841" w:themeColor="text2"/>
                              <w:sz w:val="36"/>
                              <w:szCs w:val="36"/>
                            </w:rPr>
                            <w:t>Documentation on project progress</w:t>
                          </w:r>
                        </w:p>
                      </w:sdtContent>
                    </w:sdt>
                  </w:txbxContent>
                </v:textbox>
                <w10:wrap type="square" anchorx="margin" anchory="page"/>
              </v:shape>
            </w:pict>
          </mc:Fallback>
        </mc:AlternateContent>
      </w:r>
      <w:commentRangeStart w:id="4"/>
      <w:commentRangeEnd w:id="4"/>
      <w:r w:rsidR="00EF5958">
        <w:rPr>
          <w:rStyle w:val="CommentReference"/>
        </w:rPr>
        <w:commentReference w:id="4"/>
      </w:r>
    </w:p>
    <w:p w14:paraId="1E25D0C9" w14:textId="2BC75E4D" w:rsidR="00C024AC" w:rsidRDefault="003B4C8A">
      <w:pPr>
        <w:spacing w:after="160" w:line="278" w:lineRule="auto"/>
      </w:pPr>
      <w:r>
        <w:br w:type="page"/>
      </w:r>
    </w:p>
    <w:p w14:paraId="4E4CF6C5" w14:textId="77777777" w:rsidR="00FF0615" w:rsidRDefault="00FF0615" w:rsidP="00632F12">
      <w:pPr>
        <w:pStyle w:val="Heading1"/>
      </w:pPr>
    </w:p>
    <w:p w14:paraId="7A51239E" w14:textId="3CD965EE" w:rsidR="003B4C8A" w:rsidRDefault="003B4C8A" w:rsidP="003B4C8A"/>
    <w:tbl>
      <w:tblPr>
        <w:tblStyle w:val="GridTable6Colorful-Accent2"/>
        <w:tblW w:w="0" w:type="auto"/>
        <w:tblLook w:val="04A0" w:firstRow="1" w:lastRow="0" w:firstColumn="1" w:lastColumn="0" w:noHBand="0" w:noVBand="1"/>
      </w:tblPr>
      <w:tblGrid>
        <w:gridCol w:w="2265"/>
        <w:gridCol w:w="2265"/>
        <w:gridCol w:w="2265"/>
        <w:gridCol w:w="2265"/>
      </w:tblGrid>
      <w:tr w:rsidR="003B4C8A" w14:paraId="11DAEA36" w14:textId="77777777" w:rsidTr="00AB1C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B8CAEB5" w14:textId="431683A3" w:rsidR="003B4C8A" w:rsidRDefault="003B4C8A">
            <w:pPr>
              <w:spacing w:after="160" w:line="278" w:lineRule="auto"/>
            </w:pPr>
            <w:r>
              <w:t>Date</w:t>
            </w:r>
          </w:p>
        </w:tc>
        <w:tc>
          <w:tcPr>
            <w:tcW w:w="2265" w:type="dxa"/>
          </w:tcPr>
          <w:p w14:paraId="5F1743D2" w14:textId="26A95776" w:rsidR="003B4C8A" w:rsidRDefault="003B4C8A">
            <w:pPr>
              <w:spacing w:after="160" w:line="278" w:lineRule="auto"/>
              <w:cnfStyle w:val="100000000000" w:firstRow="1" w:lastRow="0" w:firstColumn="0" w:lastColumn="0" w:oddVBand="0" w:evenVBand="0" w:oddHBand="0" w:evenHBand="0" w:firstRowFirstColumn="0" w:firstRowLastColumn="0" w:lastRowFirstColumn="0" w:lastRowLastColumn="0"/>
            </w:pPr>
            <w:r>
              <w:t>Version</w:t>
            </w:r>
          </w:p>
        </w:tc>
        <w:tc>
          <w:tcPr>
            <w:tcW w:w="2265" w:type="dxa"/>
          </w:tcPr>
          <w:p w14:paraId="1A91C90D" w14:textId="6A41FC34" w:rsidR="003B4C8A" w:rsidRDefault="003B4C8A">
            <w:pPr>
              <w:spacing w:after="160" w:line="278" w:lineRule="auto"/>
              <w:cnfStyle w:val="100000000000" w:firstRow="1" w:lastRow="0" w:firstColumn="0" w:lastColumn="0" w:oddVBand="0" w:evenVBand="0" w:oddHBand="0" w:evenHBand="0" w:firstRowFirstColumn="0" w:firstRowLastColumn="0" w:lastRowFirstColumn="0" w:lastRowLastColumn="0"/>
            </w:pPr>
            <w:r>
              <w:t>Status</w:t>
            </w:r>
          </w:p>
        </w:tc>
        <w:tc>
          <w:tcPr>
            <w:tcW w:w="2265" w:type="dxa"/>
          </w:tcPr>
          <w:p w14:paraId="65DAB191" w14:textId="2AE3F088" w:rsidR="003B4C8A" w:rsidRDefault="003B4C8A">
            <w:pPr>
              <w:spacing w:after="160" w:line="278" w:lineRule="auto"/>
              <w:cnfStyle w:val="100000000000" w:firstRow="1" w:lastRow="0" w:firstColumn="0" w:lastColumn="0" w:oddVBand="0" w:evenVBand="0" w:oddHBand="0" w:evenHBand="0" w:firstRowFirstColumn="0" w:firstRowLastColumn="0" w:lastRowFirstColumn="0" w:lastRowLastColumn="0"/>
            </w:pPr>
            <w:r>
              <w:t>Reviewees</w:t>
            </w:r>
          </w:p>
        </w:tc>
      </w:tr>
      <w:tr w:rsidR="003B4C8A" w14:paraId="3CA9FD5B" w14:textId="77777777" w:rsidTr="00AB1C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657C7A0" w14:textId="7EA8C066" w:rsidR="003B4C8A" w:rsidRDefault="003B4C8A">
            <w:pPr>
              <w:spacing w:after="160" w:line="278" w:lineRule="auto"/>
            </w:pPr>
            <w:r>
              <w:t>24-11-2024</w:t>
            </w:r>
          </w:p>
        </w:tc>
        <w:tc>
          <w:tcPr>
            <w:tcW w:w="2265" w:type="dxa"/>
          </w:tcPr>
          <w:p w14:paraId="40920CD5" w14:textId="005895D8" w:rsidR="003B4C8A" w:rsidRDefault="003B4C8A">
            <w:pPr>
              <w:spacing w:after="160" w:line="278" w:lineRule="auto"/>
              <w:cnfStyle w:val="000000100000" w:firstRow="0" w:lastRow="0" w:firstColumn="0" w:lastColumn="0" w:oddVBand="0" w:evenVBand="0" w:oddHBand="1" w:evenHBand="0" w:firstRowFirstColumn="0" w:firstRowLastColumn="0" w:lastRowFirstColumn="0" w:lastRowLastColumn="0"/>
            </w:pPr>
            <w:r>
              <w:t>0.1</w:t>
            </w:r>
          </w:p>
        </w:tc>
        <w:tc>
          <w:tcPr>
            <w:tcW w:w="2265" w:type="dxa"/>
          </w:tcPr>
          <w:p w14:paraId="3E031AB3" w14:textId="170FAA3E" w:rsidR="003B4C8A" w:rsidRDefault="003B4C8A">
            <w:pPr>
              <w:spacing w:after="160" w:line="278" w:lineRule="auto"/>
              <w:cnfStyle w:val="000000100000" w:firstRow="0" w:lastRow="0" w:firstColumn="0" w:lastColumn="0" w:oddVBand="0" w:evenVBand="0" w:oddHBand="1" w:evenHBand="0" w:firstRowFirstColumn="0" w:firstRowLastColumn="0" w:lastRowFirstColumn="0" w:lastRowLastColumn="0"/>
            </w:pPr>
            <w:r>
              <w:t>Review</w:t>
            </w:r>
          </w:p>
        </w:tc>
        <w:tc>
          <w:tcPr>
            <w:tcW w:w="2265" w:type="dxa"/>
          </w:tcPr>
          <w:p w14:paraId="18241E45" w14:textId="67A868C5" w:rsidR="003B4C8A" w:rsidRDefault="003B4C8A">
            <w:pPr>
              <w:spacing w:after="160" w:line="278" w:lineRule="auto"/>
              <w:cnfStyle w:val="000000100000" w:firstRow="0" w:lastRow="0" w:firstColumn="0" w:lastColumn="0" w:oddVBand="0" w:evenVBand="0" w:oddHBand="1" w:evenHBand="0" w:firstRowFirstColumn="0" w:firstRowLastColumn="0" w:lastRowFirstColumn="0" w:lastRowLastColumn="0"/>
            </w:pPr>
          </w:p>
        </w:tc>
      </w:tr>
      <w:tr w:rsidR="004C28F8" w14:paraId="17DB4B6D" w14:textId="77777777" w:rsidTr="00AB1C92">
        <w:trPr>
          <w:ins w:id="5" w:author="Drąsutis,Evaldas E." w:date="2024-12-09T13:40:00Z" w16du:dateUtc="2024-12-09T12:40:00Z"/>
        </w:trPr>
        <w:tc>
          <w:tcPr>
            <w:cnfStyle w:val="001000000000" w:firstRow="0" w:lastRow="0" w:firstColumn="1" w:lastColumn="0" w:oddVBand="0" w:evenVBand="0" w:oddHBand="0" w:evenHBand="0" w:firstRowFirstColumn="0" w:firstRowLastColumn="0" w:lastRowFirstColumn="0" w:lastRowLastColumn="0"/>
            <w:tcW w:w="2265" w:type="dxa"/>
          </w:tcPr>
          <w:p w14:paraId="1C183D35" w14:textId="0226775F" w:rsidR="004C28F8" w:rsidRDefault="004C28F8">
            <w:pPr>
              <w:spacing w:after="160" w:line="278" w:lineRule="auto"/>
              <w:rPr>
                <w:ins w:id="6" w:author="Drąsutis,Evaldas E." w:date="2024-12-09T13:40:00Z" w16du:dateUtc="2024-12-09T12:40:00Z"/>
              </w:rPr>
            </w:pPr>
            <w:ins w:id="7" w:author="Drąsutis,Evaldas E." w:date="2024-12-09T13:40:00Z" w16du:dateUtc="2024-12-09T12:40:00Z">
              <w:r>
                <w:t>09-1</w:t>
              </w:r>
            </w:ins>
            <w:ins w:id="8" w:author="Drąsutis,Evaldas E." w:date="2024-12-09T13:41:00Z" w16du:dateUtc="2024-12-09T12:41:00Z">
              <w:r>
                <w:t>2-2024</w:t>
              </w:r>
            </w:ins>
          </w:p>
        </w:tc>
        <w:tc>
          <w:tcPr>
            <w:tcW w:w="2265" w:type="dxa"/>
          </w:tcPr>
          <w:p w14:paraId="68F0E09C" w14:textId="53D4F7CD" w:rsidR="004C28F8" w:rsidRDefault="004C28F8">
            <w:pPr>
              <w:spacing w:after="160" w:line="278" w:lineRule="auto"/>
              <w:cnfStyle w:val="000000000000" w:firstRow="0" w:lastRow="0" w:firstColumn="0" w:lastColumn="0" w:oddVBand="0" w:evenVBand="0" w:oddHBand="0" w:evenHBand="0" w:firstRowFirstColumn="0" w:firstRowLastColumn="0" w:lastRowFirstColumn="0" w:lastRowLastColumn="0"/>
              <w:rPr>
                <w:ins w:id="9" w:author="Drąsutis,Evaldas E." w:date="2024-12-09T13:40:00Z" w16du:dateUtc="2024-12-09T12:40:00Z"/>
              </w:rPr>
            </w:pPr>
            <w:ins w:id="10" w:author="Drąsutis,Evaldas E." w:date="2024-12-09T13:41:00Z" w16du:dateUtc="2024-12-09T12:41:00Z">
              <w:r>
                <w:t>0.2</w:t>
              </w:r>
            </w:ins>
          </w:p>
        </w:tc>
        <w:tc>
          <w:tcPr>
            <w:tcW w:w="2265" w:type="dxa"/>
          </w:tcPr>
          <w:p w14:paraId="7BE5B003" w14:textId="77777777" w:rsidR="004C28F8" w:rsidRDefault="004C28F8">
            <w:pPr>
              <w:spacing w:after="160" w:line="278" w:lineRule="auto"/>
              <w:cnfStyle w:val="000000000000" w:firstRow="0" w:lastRow="0" w:firstColumn="0" w:lastColumn="0" w:oddVBand="0" w:evenVBand="0" w:oddHBand="0" w:evenHBand="0" w:firstRowFirstColumn="0" w:firstRowLastColumn="0" w:lastRowFirstColumn="0" w:lastRowLastColumn="0"/>
              <w:rPr>
                <w:ins w:id="11" w:author="Drąsutis,Evaldas E." w:date="2024-12-09T13:40:00Z" w16du:dateUtc="2024-12-09T12:40:00Z"/>
              </w:rPr>
            </w:pPr>
          </w:p>
        </w:tc>
        <w:tc>
          <w:tcPr>
            <w:tcW w:w="2265" w:type="dxa"/>
          </w:tcPr>
          <w:p w14:paraId="359E6025" w14:textId="77777777" w:rsidR="004C28F8" w:rsidRDefault="004C28F8">
            <w:pPr>
              <w:spacing w:after="160" w:line="278" w:lineRule="auto"/>
              <w:cnfStyle w:val="000000000000" w:firstRow="0" w:lastRow="0" w:firstColumn="0" w:lastColumn="0" w:oddVBand="0" w:evenVBand="0" w:oddHBand="0" w:evenHBand="0" w:firstRowFirstColumn="0" w:firstRowLastColumn="0" w:lastRowFirstColumn="0" w:lastRowLastColumn="0"/>
              <w:rPr>
                <w:ins w:id="12" w:author="Drąsutis,Evaldas E." w:date="2024-12-09T13:40:00Z" w16du:dateUtc="2024-12-09T12:40:00Z"/>
              </w:rPr>
            </w:pPr>
          </w:p>
        </w:tc>
      </w:tr>
    </w:tbl>
    <w:p w14:paraId="0E4E2A99" w14:textId="0F64CDEF" w:rsidR="003B4C8A" w:rsidRDefault="003B4C8A" w:rsidP="003B4C8A">
      <w:pPr>
        <w:tabs>
          <w:tab w:val="left" w:pos="1369"/>
        </w:tabs>
        <w:spacing w:after="160" w:line="278" w:lineRule="auto"/>
      </w:pPr>
      <w:r>
        <w:tab/>
      </w:r>
    </w:p>
    <w:p w14:paraId="293D0159" w14:textId="65980FDF" w:rsidR="003B4C8A" w:rsidRDefault="003B4C8A">
      <w:pPr>
        <w:spacing w:after="160" w:line="278" w:lineRule="auto"/>
      </w:pPr>
    </w:p>
    <w:p w14:paraId="13C41E43" w14:textId="77777777" w:rsidR="00C024AC" w:rsidRDefault="00C024AC">
      <w:pPr>
        <w:spacing w:after="160" w:line="278" w:lineRule="auto"/>
      </w:pPr>
    </w:p>
    <w:p w14:paraId="07C02B02" w14:textId="723EB0BC" w:rsidR="00C024AC" w:rsidRDefault="00C024AC">
      <w:pPr>
        <w:spacing w:after="160" w:line="278" w:lineRule="auto"/>
      </w:pPr>
      <w:r>
        <w:br w:type="page"/>
      </w:r>
    </w:p>
    <w:sdt>
      <w:sdtPr>
        <w:rPr>
          <w:rFonts w:ascii="Times New Roman" w:eastAsia="Times New Roman" w:hAnsi="Times New Roman" w:cs="Times New Roman"/>
          <w:color w:val="auto"/>
          <w:sz w:val="24"/>
          <w:szCs w:val="24"/>
          <w:u w:val="none"/>
        </w:rPr>
        <w:id w:val="2131426951"/>
        <w:docPartObj>
          <w:docPartGallery w:val="Table of Contents"/>
          <w:docPartUnique/>
        </w:docPartObj>
      </w:sdtPr>
      <w:sdtEndPr>
        <w:rPr>
          <w:b/>
          <w:bCs/>
          <w:noProof/>
        </w:rPr>
      </w:sdtEndPr>
      <w:sdtContent>
        <w:p w14:paraId="7BF88886" w14:textId="7734CC10" w:rsidR="00C024AC" w:rsidRDefault="00C024AC">
          <w:pPr>
            <w:pStyle w:val="TOCHeading"/>
          </w:pPr>
          <w:r>
            <w:t>Contents</w:t>
          </w:r>
        </w:p>
        <w:p w14:paraId="7BCA3481" w14:textId="3D7766F6" w:rsidR="00C024AC" w:rsidRDefault="00C024AC">
          <w:pPr>
            <w:pStyle w:val="TOC1"/>
            <w:tabs>
              <w:tab w:val="right" w:leader="dot" w:pos="906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83344120" w:history="1">
            <w:r w:rsidRPr="00DC596C">
              <w:rPr>
                <w:rStyle w:val="Hyperlink"/>
                <w:noProof/>
              </w:rPr>
              <w:t>Context</w:t>
            </w:r>
            <w:r>
              <w:rPr>
                <w:noProof/>
                <w:webHidden/>
              </w:rPr>
              <w:tab/>
            </w:r>
            <w:r>
              <w:rPr>
                <w:noProof/>
                <w:webHidden/>
              </w:rPr>
              <w:fldChar w:fldCharType="begin"/>
            </w:r>
            <w:r>
              <w:rPr>
                <w:noProof/>
                <w:webHidden/>
              </w:rPr>
              <w:instrText xml:space="preserve"> PAGEREF _Toc183344120 \h </w:instrText>
            </w:r>
            <w:r>
              <w:rPr>
                <w:noProof/>
                <w:webHidden/>
              </w:rPr>
            </w:r>
            <w:r>
              <w:rPr>
                <w:noProof/>
                <w:webHidden/>
              </w:rPr>
              <w:fldChar w:fldCharType="separate"/>
            </w:r>
            <w:r>
              <w:rPr>
                <w:noProof/>
                <w:webHidden/>
              </w:rPr>
              <w:t>6</w:t>
            </w:r>
            <w:r>
              <w:rPr>
                <w:noProof/>
                <w:webHidden/>
              </w:rPr>
              <w:fldChar w:fldCharType="end"/>
            </w:r>
          </w:hyperlink>
        </w:p>
        <w:p w14:paraId="174D2E21" w14:textId="40943A0C" w:rsidR="00C024AC" w:rsidRDefault="00C024AC">
          <w:pPr>
            <w:pStyle w:val="TOC1"/>
            <w:tabs>
              <w:tab w:val="right" w:leader="dot" w:pos="9060"/>
            </w:tabs>
            <w:rPr>
              <w:rFonts w:asciiTheme="minorHAnsi" w:eastAsiaTheme="minorEastAsia" w:hAnsiTheme="minorHAnsi" w:cstheme="minorBidi"/>
              <w:noProof/>
              <w:kern w:val="2"/>
              <w14:ligatures w14:val="standardContextual"/>
            </w:rPr>
          </w:pPr>
          <w:hyperlink w:anchor="_Toc183344121" w:history="1">
            <w:r w:rsidRPr="00DC596C">
              <w:rPr>
                <w:rStyle w:val="Hyperlink"/>
                <w:noProof/>
              </w:rPr>
              <w:t>Glossary</w:t>
            </w:r>
            <w:r>
              <w:rPr>
                <w:noProof/>
                <w:webHidden/>
              </w:rPr>
              <w:tab/>
            </w:r>
            <w:r>
              <w:rPr>
                <w:noProof/>
                <w:webHidden/>
              </w:rPr>
              <w:fldChar w:fldCharType="begin"/>
            </w:r>
            <w:r>
              <w:rPr>
                <w:noProof/>
                <w:webHidden/>
              </w:rPr>
              <w:instrText xml:space="preserve"> PAGEREF _Toc183344121 \h </w:instrText>
            </w:r>
            <w:r>
              <w:rPr>
                <w:noProof/>
                <w:webHidden/>
              </w:rPr>
            </w:r>
            <w:r>
              <w:rPr>
                <w:noProof/>
                <w:webHidden/>
              </w:rPr>
              <w:fldChar w:fldCharType="separate"/>
            </w:r>
            <w:r>
              <w:rPr>
                <w:noProof/>
                <w:webHidden/>
              </w:rPr>
              <w:t>7</w:t>
            </w:r>
            <w:r>
              <w:rPr>
                <w:noProof/>
                <w:webHidden/>
              </w:rPr>
              <w:fldChar w:fldCharType="end"/>
            </w:r>
          </w:hyperlink>
        </w:p>
        <w:p w14:paraId="06EF65CF" w14:textId="77F40AAB" w:rsidR="00C024AC" w:rsidRDefault="00C024AC">
          <w:pPr>
            <w:pStyle w:val="TOC1"/>
            <w:tabs>
              <w:tab w:val="left" w:pos="480"/>
              <w:tab w:val="right" w:leader="dot" w:pos="9060"/>
            </w:tabs>
            <w:rPr>
              <w:rFonts w:asciiTheme="minorHAnsi" w:eastAsiaTheme="minorEastAsia" w:hAnsiTheme="minorHAnsi" w:cstheme="minorBidi"/>
              <w:noProof/>
              <w:kern w:val="2"/>
              <w14:ligatures w14:val="standardContextual"/>
            </w:rPr>
          </w:pPr>
          <w:hyperlink w:anchor="_Toc183344122" w:history="1">
            <w:r w:rsidRPr="00DC596C">
              <w:rPr>
                <w:rStyle w:val="Hyperlink"/>
                <w:noProof/>
              </w:rPr>
              <w:t>1.</w:t>
            </w:r>
            <w:r>
              <w:rPr>
                <w:rFonts w:asciiTheme="minorHAnsi" w:eastAsiaTheme="minorEastAsia" w:hAnsiTheme="minorHAnsi" w:cstheme="minorBidi"/>
                <w:noProof/>
                <w:kern w:val="2"/>
                <w14:ligatures w14:val="standardContextual"/>
              </w:rPr>
              <w:tab/>
            </w:r>
            <w:r w:rsidRPr="00DC596C">
              <w:rPr>
                <w:rStyle w:val="Hyperlink"/>
                <w:noProof/>
              </w:rPr>
              <w:t>The Assignment</w:t>
            </w:r>
            <w:r>
              <w:rPr>
                <w:noProof/>
                <w:webHidden/>
              </w:rPr>
              <w:tab/>
            </w:r>
            <w:r>
              <w:rPr>
                <w:noProof/>
                <w:webHidden/>
              </w:rPr>
              <w:fldChar w:fldCharType="begin"/>
            </w:r>
            <w:r>
              <w:rPr>
                <w:noProof/>
                <w:webHidden/>
              </w:rPr>
              <w:instrText xml:space="preserve"> PAGEREF _Toc183344122 \h </w:instrText>
            </w:r>
            <w:r>
              <w:rPr>
                <w:noProof/>
                <w:webHidden/>
              </w:rPr>
            </w:r>
            <w:r>
              <w:rPr>
                <w:noProof/>
                <w:webHidden/>
              </w:rPr>
              <w:fldChar w:fldCharType="separate"/>
            </w:r>
            <w:r>
              <w:rPr>
                <w:noProof/>
                <w:webHidden/>
              </w:rPr>
              <w:t>8</w:t>
            </w:r>
            <w:r>
              <w:rPr>
                <w:noProof/>
                <w:webHidden/>
              </w:rPr>
              <w:fldChar w:fldCharType="end"/>
            </w:r>
          </w:hyperlink>
        </w:p>
        <w:p w14:paraId="2921640F" w14:textId="17A0AC20" w:rsidR="00C024AC" w:rsidRDefault="00C024AC">
          <w:pPr>
            <w:pStyle w:val="TOC2"/>
            <w:tabs>
              <w:tab w:val="left" w:pos="960"/>
              <w:tab w:val="right" w:leader="dot" w:pos="9060"/>
            </w:tabs>
            <w:rPr>
              <w:rFonts w:asciiTheme="minorHAnsi" w:eastAsiaTheme="minorEastAsia" w:hAnsiTheme="minorHAnsi" w:cstheme="minorBidi"/>
              <w:noProof/>
              <w:kern w:val="2"/>
              <w14:ligatures w14:val="standardContextual"/>
            </w:rPr>
          </w:pPr>
          <w:hyperlink w:anchor="_Toc183344123" w:history="1">
            <w:r w:rsidRPr="00DC596C">
              <w:rPr>
                <w:rStyle w:val="Hyperlink"/>
                <w:noProof/>
              </w:rPr>
              <w:t>1.1.</w:t>
            </w:r>
            <w:r>
              <w:rPr>
                <w:rFonts w:asciiTheme="minorHAnsi" w:eastAsiaTheme="minorEastAsia" w:hAnsiTheme="minorHAnsi" w:cstheme="minorBidi"/>
                <w:noProof/>
                <w:kern w:val="2"/>
                <w14:ligatures w14:val="standardContextual"/>
              </w:rPr>
              <w:tab/>
            </w:r>
            <w:r w:rsidRPr="00DC596C">
              <w:rPr>
                <w:rStyle w:val="Hyperlink"/>
                <w:noProof/>
              </w:rPr>
              <w:t>Introduction</w:t>
            </w:r>
            <w:r>
              <w:rPr>
                <w:noProof/>
                <w:webHidden/>
              </w:rPr>
              <w:tab/>
            </w:r>
            <w:r>
              <w:rPr>
                <w:noProof/>
                <w:webHidden/>
              </w:rPr>
              <w:fldChar w:fldCharType="begin"/>
            </w:r>
            <w:r>
              <w:rPr>
                <w:noProof/>
                <w:webHidden/>
              </w:rPr>
              <w:instrText xml:space="preserve"> PAGEREF _Toc183344123 \h </w:instrText>
            </w:r>
            <w:r>
              <w:rPr>
                <w:noProof/>
                <w:webHidden/>
              </w:rPr>
            </w:r>
            <w:r>
              <w:rPr>
                <w:noProof/>
                <w:webHidden/>
              </w:rPr>
              <w:fldChar w:fldCharType="separate"/>
            </w:r>
            <w:r>
              <w:rPr>
                <w:noProof/>
                <w:webHidden/>
              </w:rPr>
              <w:t>8</w:t>
            </w:r>
            <w:r>
              <w:rPr>
                <w:noProof/>
                <w:webHidden/>
              </w:rPr>
              <w:fldChar w:fldCharType="end"/>
            </w:r>
          </w:hyperlink>
        </w:p>
        <w:p w14:paraId="01084D39" w14:textId="3779D5F4" w:rsidR="00C024AC" w:rsidRDefault="00C024AC">
          <w:pPr>
            <w:pStyle w:val="TOC2"/>
            <w:tabs>
              <w:tab w:val="left" w:pos="960"/>
              <w:tab w:val="right" w:leader="dot" w:pos="9060"/>
            </w:tabs>
            <w:rPr>
              <w:rFonts w:asciiTheme="minorHAnsi" w:eastAsiaTheme="minorEastAsia" w:hAnsiTheme="minorHAnsi" w:cstheme="minorBidi"/>
              <w:noProof/>
              <w:kern w:val="2"/>
              <w14:ligatures w14:val="standardContextual"/>
            </w:rPr>
          </w:pPr>
          <w:hyperlink w:anchor="_Toc183344124" w:history="1">
            <w:r w:rsidRPr="00DC596C">
              <w:rPr>
                <w:rStyle w:val="Hyperlink"/>
                <w:noProof/>
              </w:rPr>
              <w:t>1.2.</w:t>
            </w:r>
            <w:r>
              <w:rPr>
                <w:rFonts w:asciiTheme="minorHAnsi" w:eastAsiaTheme="minorEastAsia" w:hAnsiTheme="minorHAnsi" w:cstheme="minorBidi"/>
                <w:noProof/>
                <w:kern w:val="2"/>
                <w14:ligatures w14:val="standardContextual"/>
              </w:rPr>
              <w:tab/>
            </w:r>
            <w:r w:rsidRPr="00DC596C">
              <w:rPr>
                <w:rStyle w:val="Hyperlink"/>
                <w:noProof/>
              </w:rPr>
              <w:t>Problem/Opportunity</w:t>
            </w:r>
            <w:r>
              <w:rPr>
                <w:noProof/>
                <w:webHidden/>
              </w:rPr>
              <w:tab/>
            </w:r>
            <w:r>
              <w:rPr>
                <w:noProof/>
                <w:webHidden/>
              </w:rPr>
              <w:fldChar w:fldCharType="begin"/>
            </w:r>
            <w:r>
              <w:rPr>
                <w:noProof/>
                <w:webHidden/>
              </w:rPr>
              <w:instrText xml:space="preserve"> PAGEREF _Toc183344124 \h </w:instrText>
            </w:r>
            <w:r>
              <w:rPr>
                <w:noProof/>
                <w:webHidden/>
              </w:rPr>
            </w:r>
            <w:r>
              <w:rPr>
                <w:noProof/>
                <w:webHidden/>
              </w:rPr>
              <w:fldChar w:fldCharType="separate"/>
            </w:r>
            <w:r>
              <w:rPr>
                <w:noProof/>
                <w:webHidden/>
              </w:rPr>
              <w:t>8</w:t>
            </w:r>
            <w:r>
              <w:rPr>
                <w:noProof/>
                <w:webHidden/>
              </w:rPr>
              <w:fldChar w:fldCharType="end"/>
            </w:r>
          </w:hyperlink>
        </w:p>
        <w:p w14:paraId="368738E8" w14:textId="144F20AD" w:rsidR="00C024AC" w:rsidRDefault="00C024AC">
          <w:pPr>
            <w:pStyle w:val="TOC2"/>
            <w:tabs>
              <w:tab w:val="left" w:pos="960"/>
              <w:tab w:val="right" w:leader="dot" w:pos="9060"/>
            </w:tabs>
            <w:rPr>
              <w:rFonts w:asciiTheme="minorHAnsi" w:eastAsiaTheme="minorEastAsia" w:hAnsiTheme="minorHAnsi" w:cstheme="minorBidi"/>
              <w:noProof/>
              <w:kern w:val="2"/>
              <w14:ligatures w14:val="standardContextual"/>
            </w:rPr>
          </w:pPr>
          <w:hyperlink w:anchor="_Toc183344125" w:history="1">
            <w:r w:rsidRPr="00DC596C">
              <w:rPr>
                <w:rStyle w:val="Hyperlink"/>
                <w:noProof/>
              </w:rPr>
              <w:t>1.3.</w:t>
            </w:r>
            <w:r>
              <w:rPr>
                <w:rFonts w:asciiTheme="minorHAnsi" w:eastAsiaTheme="minorEastAsia" w:hAnsiTheme="minorHAnsi" w:cstheme="minorBidi"/>
                <w:noProof/>
                <w:kern w:val="2"/>
                <w14:ligatures w14:val="standardContextual"/>
              </w:rPr>
              <w:tab/>
            </w:r>
            <w:r w:rsidRPr="00DC596C">
              <w:rPr>
                <w:rStyle w:val="Hyperlink"/>
                <w:noProof/>
              </w:rPr>
              <w:t>Goal</w:t>
            </w:r>
            <w:r>
              <w:rPr>
                <w:noProof/>
                <w:webHidden/>
              </w:rPr>
              <w:tab/>
            </w:r>
            <w:r>
              <w:rPr>
                <w:noProof/>
                <w:webHidden/>
              </w:rPr>
              <w:fldChar w:fldCharType="begin"/>
            </w:r>
            <w:r>
              <w:rPr>
                <w:noProof/>
                <w:webHidden/>
              </w:rPr>
              <w:instrText xml:space="preserve"> PAGEREF _Toc183344125 \h </w:instrText>
            </w:r>
            <w:r>
              <w:rPr>
                <w:noProof/>
                <w:webHidden/>
              </w:rPr>
            </w:r>
            <w:r>
              <w:rPr>
                <w:noProof/>
                <w:webHidden/>
              </w:rPr>
              <w:fldChar w:fldCharType="separate"/>
            </w:r>
            <w:r>
              <w:rPr>
                <w:noProof/>
                <w:webHidden/>
              </w:rPr>
              <w:t>9</w:t>
            </w:r>
            <w:r>
              <w:rPr>
                <w:noProof/>
                <w:webHidden/>
              </w:rPr>
              <w:fldChar w:fldCharType="end"/>
            </w:r>
          </w:hyperlink>
        </w:p>
        <w:p w14:paraId="7C9EF4C5" w14:textId="1466962D" w:rsidR="00C024AC" w:rsidRDefault="00C024AC">
          <w:pPr>
            <w:pStyle w:val="TOC2"/>
            <w:tabs>
              <w:tab w:val="left" w:pos="960"/>
              <w:tab w:val="right" w:leader="dot" w:pos="9060"/>
            </w:tabs>
            <w:rPr>
              <w:rFonts w:asciiTheme="minorHAnsi" w:eastAsiaTheme="minorEastAsia" w:hAnsiTheme="minorHAnsi" w:cstheme="minorBidi"/>
              <w:noProof/>
              <w:kern w:val="2"/>
              <w14:ligatures w14:val="standardContextual"/>
            </w:rPr>
          </w:pPr>
          <w:hyperlink w:anchor="_Toc183344126" w:history="1">
            <w:r w:rsidRPr="00DC596C">
              <w:rPr>
                <w:rStyle w:val="Hyperlink"/>
                <w:noProof/>
              </w:rPr>
              <w:t>1.4.</w:t>
            </w:r>
            <w:r>
              <w:rPr>
                <w:rFonts w:asciiTheme="minorHAnsi" w:eastAsiaTheme="minorEastAsia" w:hAnsiTheme="minorHAnsi" w:cstheme="minorBidi"/>
                <w:noProof/>
                <w:kern w:val="2"/>
                <w14:ligatures w14:val="standardContextual"/>
              </w:rPr>
              <w:tab/>
            </w:r>
            <w:r w:rsidRPr="00DC596C">
              <w:rPr>
                <w:rStyle w:val="Hyperlink"/>
                <w:noProof/>
              </w:rPr>
              <w:t>Research Questions</w:t>
            </w:r>
            <w:r>
              <w:rPr>
                <w:noProof/>
                <w:webHidden/>
              </w:rPr>
              <w:tab/>
            </w:r>
            <w:r>
              <w:rPr>
                <w:noProof/>
                <w:webHidden/>
              </w:rPr>
              <w:fldChar w:fldCharType="begin"/>
            </w:r>
            <w:r>
              <w:rPr>
                <w:noProof/>
                <w:webHidden/>
              </w:rPr>
              <w:instrText xml:space="preserve"> PAGEREF _Toc183344126 \h </w:instrText>
            </w:r>
            <w:r>
              <w:rPr>
                <w:noProof/>
                <w:webHidden/>
              </w:rPr>
            </w:r>
            <w:r>
              <w:rPr>
                <w:noProof/>
                <w:webHidden/>
              </w:rPr>
              <w:fldChar w:fldCharType="separate"/>
            </w:r>
            <w:r>
              <w:rPr>
                <w:noProof/>
                <w:webHidden/>
              </w:rPr>
              <w:t>9</w:t>
            </w:r>
            <w:r>
              <w:rPr>
                <w:noProof/>
                <w:webHidden/>
              </w:rPr>
              <w:fldChar w:fldCharType="end"/>
            </w:r>
          </w:hyperlink>
        </w:p>
        <w:p w14:paraId="792122B9" w14:textId="33996B03" w:rsidR="00C024AC" w:rsidRDefault="00C024AC">
          <w:pPr>
            <w:pStyle w:val="TOC2"/>
            <w:tabs>
              <w:tab w:val="left" w:pos="1200"/>
              <w:tab w:val="right" w:leader="dot" w:pos="9060"/>
            </w:tabs>
            <w:rPr>
              <w:rFonts w:asciiTheme="minorHAnsi" w:eastAsiaTheme="minorEastAsia" w:hAnsiTheme="minorHAnsi" w:cstheme="minorBidi"/>
              <w:noProof/>
              <w:kern w:val="2"/>
              <w14:ligatures w14:val="standardContextual"/>
            </w:rPr>
          </w:pPr>
          <w:hyperlink w:anchor="_Toc183344127" w:history="1">
            <w:r w:rsidRPr="00DC596C">
              <w:rPr>
                <w:rStyle w:val="Hyperlink"/>
                <w:noProof/>
              </w:rPr>
              <w:t>1.4.1.</w:t>
            </w:r>
            <w:r>
              <w:rPr>
                <w:rFonts w:asciiTheme="minorHAnsi" w:eastAsiaTheme="minorEastAsia" w:hAnsiTheme="minorHAnsi" w:cstheme="minorBidi"/>
                <w:noProof/>
                <w:kern w:val="2"/>
                <w14:ligatures w14:val="standardContextual"/>
              </w:rPr>
              <w:tab/>
            </w:r>
            <w:r w:rsidRPr="00DC596C">
              <w:rPr>
                <w:rStyle w:val="Hyperlink"/>
                <w:noProof/>
              </w:rPr>
              <w:t>Main research question</w:t>
            </w:r>
            <w:r>
              <w:rPr>
                <w:noProof/>
                <w:webHidden/>
              </w:rPr>
              <w:tab/>
            </w:r>
            <w:r>
              <w:rPr>
                <w:noProof/>
                <w:webHidden/>
              </w:rPr>
              <w:fldChar w:fldCharType="begin"/>
            </w:r>
            <w:r>
              <w:rPr>
                <w:noProof/>
                <w:webHidden/>
              </w:rPr>
              <w:instrText xml:space="preserve"> PAGEREF _Toc183344127 \h </w:instrText>
            </w:r>
            <w:r>
              <w:rPr>
                <w:noProof/>
                <w:webHidden/>
              </w:rPr>
            </w:r>
            <w:r>
              <w:rPr>
                <w:noProof/>
                <w:webHidden/>
              </w:rPr>
              <w:fldChar w:fldCharType="separate"/>
            </w:r>
            <w:r>
              <w:rPr>
                <w:noProof/>
                <w:webHidden/>
              </w:rPr>
              <w:t>9</w:t>
            </w:r>
            <w:r>
              <w:rPr>
                <w:noProof/>
                <w:webHidden/>
              </w:rPr>
              <w:fldChar w:fldCharType="end"/>
            </w:r>
          </w:hyperlink>
        </w:p>
        <w:p w14:paraId="073E0879" w14:textId="502001ED" w:rsidR="00C024AC" w:rsidRDefault="00C024AC">
          <w:pPr>
            <w:pStyle w:val="TOC2"/>
            <w:tabs>
              <w:tab w:val="left" w:pos="1200"/>
              <w:tab w:val="right" w:leader="dot" w:pos="9060"/>
            </w:tabs>
            <w:rPr>
              <w:rFonts w:asciiTheme="minorHAnsi" w:eastAsiaTheme="minorEastAsia" w:hAnsiTheme="minorHAnsi" w:cstheme="minorBidi"/>
              <w:noProof/>
              <w:kern w:val="2"/>
              <w14:ligatures w14:val="standardContextual"/>
            </w:rPr>
          </w:pPr>
          <w:hyperlink w:anchor="_Toc183344128" w:history="1">
            <w:r w:rsidRPr="00DC596C">
              <w:rPr>
                <w:rStyle w:val="Hyperlink"/>
                <w:noProof/>
              </w:rPr>
              <w:t>1.4.2.</w:t>
            </w:r>
            <w:r>
              <w:rPr>
                <w:rFonts w:asciiTheme="minorHAnsi" w:eastAsiaTheme="minorEastAsia" w:hAnsiTheme="minorHAnsi" w:cstheme="minorBidi"/>
                <w:noProof/>
                <w:kern w:val="2"/>
                <w14:ligatures w14:val="standardContextual"/>
              </w:rPr>
              <w:tab/>
            </w:r>
            <w:r w:rsidRPr="00DC596C">
              <w:rPr>
                <w:rStyle w:val="Hyperlink"/>
                <w:noProof/>
              </w:rPr>
              <w:t>Sub Questions</w:t>
            </w:r>
            <w:r>
              <w:rPr>
                <w:noProof/>
                <w:webHidden/>
              </w:rPr>
              <w:tab/>
            </w:r>
            <w:r>
              <w:rPr>
                <w:noProof/>
                <w:webHidden/>
              </w:rPr>
              <w:fldChar w:fldCharType="begin"/>
            </w:r>
            <w:r>
              <w:rPr>
                <w:noProof/>
                <w:webHidden/>
              </w:rPr>
              <w:instrText xml:space="preserve"> PAGEREF _Toc183344128 \h </w:instrText>
            </w:r>
            <w:r>
              <w:rPr>
                <w:noProof/>
                <w:webHidden/>
              </w:rPr>
            </w:r>
            <w:r>
              <w:rPr>
                <w:noProof/>
                <w:webHidden/>
              </w:rPr>
              <w:fldChar w:fldCharType="separate"/>
            </w:r>
            <w:r>
              <w:rPr>
                <w:noProof/>
                <w:webHidden/>
              </w:rPr>
              <w:t>9</w:t>
            </w:r>
            <w:r>
              <w:rPr>
                <w:noProof/>
                <w:webHidden/>
              </w:rPr>
              <w:fldChar w:fldCharType="end"/>
            </w:r>
          </w:hyperlink>
        </w:p>
        <w:p w14:paraId="71D7C7C5" w14:textId="6B4C7446" w:rsidR="00C024AC" w:rsidRDefault="00C024AC">
          <w:pPr>
            <w:pStyle w:val="TOC2"/>
            <w:tabs>
              <w:tab w:val="left" w:pos="960"/>
              <w:tab w:val="right" w:leader="dot" w:pos="9060"/>
            </w:tabs>
            <w:rPr>
              <w:rFonts w:asciiTheme="minorHAnsi" w:eastAsiaTheme="minorEastAsia" w:hAnsiTheme="minorHAnsi" w:cstheme="minorBidi"/>
              <w:noProof/>
              <w:kern w:val="2"/>
              <w14:ligatures w14:val="standardContextual"/>
            </w:rPr>
          </w:pPr>
          <w:hyperlink w:anchor="_Toc183344129" w:history="1">
            <w:r w:rsidRPr="00DC596C">
              <w:rPr>
                <w:rStyle w:val="Hyperlink"/>
                <w:noProof/>
              </w:rPr>
              <w:t>1.5.</w:t>
            </w:r>
            <w:r>
              <w:rPr>
                <w:rFonts w:asciiTheme="minorHAnsi" w:eastAsiaTheme="minorEastAsia" w:hAnsiTheme="minorHAnsi" w:cstheme="minorBidi"/>
                <w:noProof/>
                <w:kern w:val="2"/>
                <w14:ligatures w14:val="standardContextual"/>
              </w:rPr>
              <w:tab/>
            </w:r>
            <w:r w:rsidRPr="00DC596C">
              <w:rPr>
                <w:rStyle w:val="Hyperlink"/>
                <w:noProof/>
              </w:rPr>
              <w:t>Approach to the research</w:t>
            </w:r>
            <w:r>
              <w:rPr>
                <w:noProof/>
                <w:webHidden/>
              </w:rPr>
              <w:tab/>
            </w:r>
            <w:r>
              <w:rPr>
                <w:noProof/>
                <w:webHidden/>
              </w:rPr>
              <w:fldChar w:fldCharType="begin"/>
            </w:r>
            <w:r>
              <w:rPr>
                <w:noProof/>
                <w:webHidden/>
              </w:rPr>
              <w:instrText xml:space="preserve"> PAGEREF _Toc183344129 \h </w:instrText>
            </w:r>
            <w:r>
              <w:rPr>
                <w:noProof/>
                <w:webHidden/>
              </w:rPr>
            </w:r>
            <w:r>
              <w:rPr>
                <w:noProof/>
                <w:webHidden/>
              </w:rPr>
              <w:fldChar w:fldCharType="separate"/>
            </w:r>
            <w:r>
              <w:rPr>
                <w:noProof/>
                <w:webHidden/>
              </w:rPr>
              <w:t>10</w:t>
            </w:r>
            <w:r>
              <w:rPr>
                <w:noProof/>
                <w:webHidden/>
              </w:rPr>
              <w:fldChar w:fldCharType="end"/>
            </w:r>
          </w:hyperlink>
        </w:p>
        <w:p w14:paraId="7E17CB25" w14:textId="509A6820" w:rsidR="00C024AC" w:rsidRDefault="00C024AC">
          <w:pPr>
            <w:pStyle w:val="TOC1"/>
            <w:tabs>
              <w:tab w:val="left" w:pos="480"/>
              <w:tab w:val="right" w:leader="dot" w:pos="9060"/>
            </w:tabs>
            <w:rPr>
              <w:rFonts w:asciiTheme="minorHAnsi" w:eastAsiaTheme="minorEastAsia" w:hAnsiTheme="minorHAnsi" w:cstheme="minorBidi"/>
              <w:noProof/>
              <w:kern w:val="2"/>
              <w14:ligatures w14:val="standardContextual"/>
            </w:rPr>
          </w:pPr>
          <w:hyperlink w:anchor="_Toc183344130" w:history="1">
            <w:r w:rsidRPr="00DC596C">
              <w:rPr>
                <w:rStyle w:val="Hyperlink"/>
                <w:noProof/>
              </w:rPr>
              <w:t>2.</w:t>
            </w:r>
            <w:r>
              <w:rPr>
                <w:rFonts w:asciiTheme="minorHAnsi" w:eastAsiaTheme="minorEastAsia" w:hAnsiTheme="minorHAnsi" w:cstheme="minorBidi"/>
                <w:noProof/>
                <w:kern w:val="2"/>
                <w14:ligatures w14:val="standardContextual"/>
              </w:rPr>
              <w:tab/>
            </w:r>
            <w:r w:rsidRPr="00DC596C">
              <w:rPr>
                <w:rStyle w:val="Hyperlink"/>
                <w:noProof/>
              </w:rPr>
              <w:t>Description of the process</w:t>
            </w:r>
            <w:r>
              <w:rPr>
                <w:noProof/>
                <w:webHidden/>
              </w:rPr>
              <w:tab/>
            </w:r>
            <w:r>
              <w:rPr>
                <w:noProof/>
                <w:webHidden/>
              </w:rPr>
              <w:fldChar w:fldCharType="begin"/>
            </w:r>
            <w:r>
              <w:rPr>
                <w:noProof/>
                <w:webHidden/>
              </w:rPr>
              <w:instrText xml:space="preserve"> PAGEREF _Toc183344130 \h </w:instrText>
            </w:r>
            <w:r>
              <w:rPr>
                <w:noProof/>
                <w:webHidden/>
              </w:rPr>
            </w:r>
            <w:r>
              <w:rPr>
                <w:noProof/>
                <w:webHidden/>
              </w:rPr>
              <w:fldChar w:fldCharType="separate"/>
            </w:r>
            <w:r>
              <w:rPr>
                <w:noProof/>
                <w:webHidden/>
              </w:rPr>
              <w:t>10</w:t>
            </w:r>
            <w:r>
              <w:rPr>
                <w:noProof/>
                <w:webHidden/>
              </w:rPr>
              <w:fldChar w:fldCharType="end"/>
            </w:r>
          </w:hyperlink>
        </w:p>
        <w:p w14:paraId="71D950EF" w14:textId="48EC72BB" w:rsidR="00C024AC" w:rsidRDefault="00C024AC">
          <w:pPr>
            <w:pStyle w:val="TOC2"/>
            <w:tabs>
              <w:tab w:val="left" w:pos="960"/>
              <w:tab w:val="right" w:leader="dot" w:pos="9060"/>
            </w:tabs>
            <w:rPr>
              <w:rFonts w:asciiTheme="minorHAnsi" w:eastAsiaTheme="minorEastAsia" w:hAnsiTheme="minorHAnsi" w:cstheme="minorBidi"/>
              <w:noProof/>
              <w:kern w:val="2"/>
              <w14:ligatures w14:val="standardContextual"/>
            </w:rPr>
          </w:pPr>
          <w:hyperlink w:anchor="_Toc183344131" w:history="1">
            <w:r w:rsidRPr="00DC596C">
              <w:rPr>
                <w:rStyle w:val="Hyperlink"/>
                <w:noProof/>
              </w:rPr>
              <w:t>2.1.</w:t>
            </w:r>
            <w:r>
              <w:rPr>
                <w:rFonts w:asciiTheme="minorHAnsi" w:eastAsiaTheme="minorEastAsia" w:hAnsiTheme="minorHAnsi" w:cstheme="minorBidi"/>
                <w:noProof/>
                <w:kern w:val="2"/>
                <w14:ligatures w14:val="standardContextual"/>
              </w:rPr>
              <w:tab/>
            </w:r>
            <w:r w:rsidRPr="00DC596C">
              <w:rPr>
                <w:rStyle w:val="Hyperlink"/>
                <w:noProof/>
              </w:rPr>
              <w:t>The process</w:t>
            </w:r>
            <w:r>
              <w:rPr>
                <w:noProof/>
                <w:webHidden/>
              </w:rPr>
              <w:tab/>
            </w:r>
            <w:r>
              <w:rPr>
                <w:noProof/>
                <w:webHidden/>
              </w:rPr>
              <w:fldChar w:fldCharType="begin"/>
            </w:r>
            <w:r>
              <w:rPr>
                <w:noProof/>
                <w:webHidden/>
              </w:rPr>
              <w:instrText xml:space="preserve"> PAGEREF _Toc183344131 \h </w:instrText>
            </w:r>
            <w:r>
              <w:rPr>
                <w:noProof/>
                <w:webHidden/>
              </w:rPr>
            </w:r>
            <w:r>
              <w:rPr>
                <w:noProof/>
                <w:webHidden/>
              </w:rPr>
              <w:fldChar w:fldCharType="separate"/>
            </w:r>
            <w:r>
              <w:rPr>
                <w:noProof/>
                <w:webHidden/>
              </w:rPr>
              <w:t>10</w:t>
            </w:r>
            <w:r>
              <w:rPr>
                <w:noProof/>
                <w:webHidden/>
              </w:rPr>
              <w:fldChar w:fldCharType="end"/>
            </w:r>
          </w:hyperlink>
        </w:p>
        <w:p w14:paraId="3902E2D3" w14:textId="580B0466" w:rsidR="00C024AC" w:rsidRDefault="00C024AC">
          <w:pPr>
            <w:pStyle w:val="TOC2"/>
            <w:tabs>
              <w:tab w:val="left" w:pos="960"/>
              <w:tab w:val="right" w:leader="dot" w:pos="9060"/>
            </w:tabs>
            <w:rPr>
              <w:rFonts w:asciiTheme="minorHAnsi" w:eastAsiaTheme="minorEastAsia" w:hAnsiTheme="minorHAnsi" w:cstheme="minorBidi"/>
              <w:noProof/>
              <w:kern w:val="2"/>
              <w14:ligatures w14:val="standardContextual"/>
            </w:rPr>
          </w:pPr>
          <w:hyperlink w:anchor="_Toc183344132" w:history="1">
            <w:r w:rsidRPr="00DC596C">
              <w:rPr>
                <w:rStyle w:val="Hyperlink"/>
                <w:noProof/>
              </w:rPr>
              <w:t>2.2.</w:t>
            </w:r>
            <w:r>
              <w:rPr>
                <w:rFonts w:asciiTheme="minorHAnsi" w:eastAsiaTheme="minorEastAsia" w:hAnsiTheme="minorHAnsi" w:cstheme="minorBidi"/>
                <w:noProof/>
                <w:kern w:val="2"/>
                <w14:ligatures w14:val="standardContextual"/>
              </w:rPr>
              <w:tab/>
            </w:r>
            <w:r w:rsidRPr="00DC596C">
              <w:rPr>
                <w:rStyle w:val="Hyperlink"/>
                <w:noProof/>
              </w:rPr>
              <w:t>Results</w:t>
            </w:r>
            <w:r>
              <w:rPr>
                <w:noProof/>
                <w:webHidden/>
              </w:rPr>
              <w:tab/>
            </w:r>
            <w:r>
              <w:rPr>
                <w:noProof/>
                <w:webHidden/>
              </w:rPr>
              <w:fldChar w:fldCharType="begin"/>
            </w:r>
            <w:r>
              <w:rPr>
                <w:noProof/>
                <w:webHidden/>
              </w:rPr>
              <w:instrText xml:space="preserve"> PAGEREF _Toc183344132 \h </w:instrText>
            </w:r>
            <w:r>
              <w:rPr>
                <w:noProof/>
                <w:webHidden/>
              </w:rPr>
            </w:r>
            <w:r>
              <w:rPr>
                <w:noProof/>
                <w:webHidden/>
              </w:rPr>
              <w:fldChar w:fldCharType="separate"/>
            </w:r>
            <w:r>
              <w:rPr>
                <w:noProof/>
                <w:webHidden/>
              </w:rPr>
              <w:t>11</w:t>
            </w:r>
            <w:r>
              <w:rPr>
                <w:noProof/>
                <w:webHidden/>
              </w:rPr>
              <w:fldChar w:fldCharType="end"/>
            </w:r>
          </w:hyperlink>
        </w:p>
        <w:p w14:paraId="3EC49830" w14:textId="110C35D9" w:rsidR="00C024AC" w:rsidRDefault="00C024AC">
          <w:pPr>
            <w:pStyle w:val="TOC2"/>
            <w:tabs>
              <w:tab w:val="left" w:pos="1200"/>
              <w:tab w:val="right" w:leader="dot" w:pos="9060"/>
            </w:tabs>
            <w:rPr>
              <w:rFonts w:asciiTheme="minorHAnsi" w:eastAsiaTheme="minorEastAsia" w:hAnsiTheme="minorHAnsi" w:cstheme="minorBidi"/>
              <w:noProof/>
              <w:kern w:val="2"/>
              <w14:ligatures w14:val="standardContextual"/>
            </w:rPr>
          </w:pPr>
          <w:hyperlink w:anchor="_Toc183344133" w:history="1">
            <w:r w:rsidRPr="00DC596C">
              <w:rPr>
                <w:rStyle w:val="Hyperlink"/>
                <w:noProof/>
              </w:rPr>
              <w:t>2.2.1.</w:t>
            </w:r>
            <w:r>
              <w:rPr>
                <w:rFonts w:asciiTheme="minorHAnsi" w:eastAsiaTheme="minorEastAsia" w:hAnsiTheme="minorHAnsi" w:cstheme="minorBidi"/>
                <w:noProof/>
                <w:kern w:val="2"/>
                <w14:ligatures w14:val="standardContextual"/>
              </w:rPr>
              <w:tab/>
            </w:r>
            <w:r w:rsidRPr="00DC596C">
              <w:rPr>
                <w:rStyle w:val="Hyperlink"/>
                <w:noProof/>
              </w:rPr>
              <w:t>Interactive map</w:t>
            </w:r>
            <w:r>
              <w:rPr>
                <w:noProof/>
                <w:webHidden/>
              </w:rPr>
              <w:tab/>
            </w:r>
            <w:r>
              <w:rPr>
                <w:noProof/>
                <w:webHidden/>
              </w:rPr>
              <w:fldChar w:fldCharType="begin"/>
            </w:r>
            <w:r>
              <w:rPr>
                <w:noProof/>
                <w:webHidden/>
              </w:rPr>
              <w:instrText xml:space="preserve"> PAGEREF _Toc183344133 \h </w:instrText>
            </w:r>
            <w:r>
              <w:rPr>
                <w:noProof/>
                <w:webHidden/>
              </w:rPr>
            </w:r>
            <w:r>
              <w:rPr>
                <w:noProof/>
                <w:webHidden/>
              </w:rPr>
              <w:fldChar w:fldCharType="separate"/>
            </w:r>
            <w:r>
              <w:rPr>
                <w:noProof/>
                <w:webHidden/>
              </w:rPr>
              <w:t>11</w:t>
            </w:r>
            <w:r>
              <w:rPr>
                <w:noProof/>
                <w:webHidden/>
              </w:rPr>
              <w:fldChar w:fldCharType="end"/>
            </w:r>
          </w:hyperlink>
        </w:p>
        <w:p w14:paraId="170F339F" w14:textId="773840A2" w:rsidR="00C024AC" w:rsidRDefault="00C024AC">
          <w:pPr>
            <w:pStyle w:val="TOC2"/>
            <w:tabs>
              <w:tab w:val="left" w:pos="1200"/>
              <w:tab w:val="right" w:leader="dot" w:pos="9060"/>
            </w:tabs>
            <w:rPr>
              <w:rFonts w:asciiTheme="minorHAnsi" w:eastAsiaTheme="minorEastAsia" w:hAnsiTheme="minorHAnsi" w:cstheme="minorBidi"/>
              <w:noProof/>
              <w:kern w:val="2"/>
              <w14:ligatures w14:val="standardContextual"/>
            </w:rPr>
          </w:pPr>
          <w:hyperlink w:anchor="_Toc183344134" w:history="1">
            <w:r w:rsidRPr="00DC596C">
              <w:rPr>
                <w:rStyle w:val="Hyperlink"/>
                <w:noProof/>
              </w:rPr>
              <w:t>2.2.2.</w:t>
            </w:r>
            <w:r>
              <w:rPr>
                <w:rFonts w:asciiTheme="minorHAnsi" w:eastAsiaTheme="minorEastAsia" w:hAnsiTheme="minorHAnsi" w:cstheme="minorBidi"/>
                <w:noProof/>
                <w:kern w:val="2"/>
                <w14:ligatures w14:val="standardContextual"/>
              </w:rPr>
              <w:tab/>
            </w:r>
            <w:r w:rsidRPr="00DC596C">
              <w:rPr>
                <w:rStyle w:val="Hyperlink"/>
                <w:noProof/>
              </w:rPr>
              <w:t>API implementation</w:t>
            </w:r>
            <w:r>
              <w:rPr>
                <w:noProof/>
                <w:webHidden/>
              </w:rPr>
              <w:tab/>
            </w:r>
            <w:r>
              <w:rPr>
                <w:noProof/>
                <w:webHidden/>
              </w:rPr>
              <w:fldChar w:fldCharType="begin"/>
            </w:r>
            <w:r>
              <w:rPr>
                <w:noProof/>
                <w:webHidden/>
              </w:rPr>
              <w:instrText xml:space="preserve"> PAGEREF _Toc183344134 \h </w:instrText>
            </w:r>
            <w:r>
              <w:rPr>
                <w:noProof/>
                <w:webHidden/>
              </w:rPr>
            </w:r>
            <w:r>
              <w:rPr>
                <w:noProof/>
                <w:webHidden/>
              </w:rPr>
              <w:fldChar w:fldCharType="separate"/>
            </w:r>
            <w:r>
              <w:rPr>
                <w:noProof/>
                <w:webHidden/>
              </w:rPr>
              <w:t>11</w:t>
            </w:r>
            <w:r>
              <w:rPr>
                <w:noProof/>
                <w:webHidden/>
              </w:rPr>
              <w:fldChar w:fldCharType="end"/>
            </w:r>
          </w:hyperlink>
        </w:p>
        <w:p w14:paraId="3D3C077F" w14:textId="361D585D" w:rsidR="00C024AC" w:rsidRDefault="00C024AC">
          <w:pPr>
            <w:pStyle w:val="TOC2"/>
            <w:tabs>
              <w:tab w:val="left" w:pos="1200"/>
              <w:tab w:val="right" w:leader="dot" w:pos="9060"/>
            </w:tabs>
            <w:rPr>
              <w:rFonts w:asciiTheme="minorHAnsi" w:eastAsiaTheme="minorEastAsia" w:hAnsiTheme="minorHAnsi" w:cstheme="minorBidi"/>
              <w:noProof/>
              <w:kern w:val="2"/>
              <w14:ligatures w14:val="standardContextual"/>
            </w:rPr>
          </w:pPr>
          <w:hyperlink w:anchor="_Toc183344135" w:history="1">
            <w:r w:rsidRPr="00DC596C">
              <w:rPr>
                <w:rStyle w:val="Hyperlink"/>
                <w:noProof/>
              </w:rPr>
              <w:t>2.2.3.</w:t>
            </w:r>
            <w:r>
              <w:rPr>
                <w:rFonts w:asciiTheme="minorHAnsi" w:eastAsiaTheme="minorEastAsia" w:hAnsiTheme="minorHAnsi" w:cstheme="minorBidi"/>
                <w:noProof/>
                <w:kern w:val="2"/>
                <w14:ligatures w14:val="standardContextual"/>
              </w:rPr>
              <w:tab/>
            </w:r>
            <w:r w:rsidRPr="00DC596C">
              <w:rPr>
                <w:rStyle w:val="Hyperlink"/>
                <w:noProof/>
              </w:rPr>
              <w:t>Navigation and routing</w:t>
            </w:r>
            <w:r>
              <w:rPr>
                <w:noProof/>
                <w:webHidden/>
              </w:rPr>
              <w:tab/>
            </w:r>
            <w:r>
              <w:rPr>
                <w:noProof/>
                <w:webHidden/>
              </w:rPr>
              <w:fldChar w:fldCharType="begin"/>
            </w:r>
            <w:r>
              <w:rPr>
                <w:noProof/>
                <w:webHidden/>
              </w:rPr>
              <w:instrText xml:space="preserve"> PAGEREF _Toc183344135 \h </w:instrText>
            </w:r>
            <w:r>
              <w:rPr>
                <w:noProof/>
                <w:webHidden/>
              </w:rPr>
            </w:r>
            <w:r>
              <w:rPr>
                <w:noProof/>
                <w:webHidden/>
              </w:rPr>
              <w:fldChar w:fldCharType="separate"/>
            </w:r>
            <w:r>
              <w:rPr>
                <w:noProof/>
                <w:webHidden/>
              </w:rPr>
              <w:t>11</w:t>
            </w:r>
            <w:r>
              <w:rPr>
                <w:noProof/>
                <w:webHidden/>
              </w:rPr>
              <w:fldChar w:fldCharType="end"/>
            </w:r>
          </w:hyperlink>
        </w:p>
        <w:p w14:paraId="42F85779" w14:textId="27AA9098" w:rsidR="00C024AC" w:rsidRDefault="00C024AC">
          <w:pPr>
            <w:pStyle w:val="TOC1"/>
            <w:tabs>
              <w:tab w:val="left" w:pos="480"/>
              <w:tab w:val="right" w:leader="dot" w:pos="9060"/>
            </w:tabs>
            <w:rPr>
              <w:rFonts w:asciiTheme="minorHAnsi" w:eastAsiaTheme="minorEastAsia" w:hAnsiTheme="minorHAnsi" w:cstheme="minorBidi"/>
              <w:noProof/>
              <w:kern w:val="2"/>
              <w14:ligatures w14:val="standardContextual"/>
            </w:rPr>
          </w:pPr>
          <w:hyperlink w:anchor="_Toc183344136" w:history="1">
            <w:r w:rsidRPr="00DC596C">
              <w:rPr>
                <w:rStyle w:val="Hyperlink"/>
                <w:noProof/>
              </w:rPr>
              <w:t>3.</w:t>
            </w:r>
            <w:r>
              <w:rPr>
                <w:rFonts w:asciiTheme="minorHAnsi" w:eastAsiaTheme="minorEastAsia" w:hAnsiTheme="minorHAnsi" w:cstheme="minorBidi"/>
                <w:noProof/>
                <w:kern w:val="2"/>
                <w14:ligatures w14:val="standardContextual"/>
              </w:rPr>
              <w:tab/>
            </w:r>
            <w:r w:rsidRPr="00DC596C">
              <w:rPr>
                <w:rStyle w:val="Hyperlink"/>
                <w:noProof/>
              </w:rPr>
              <w:t>Implementation</w:t>
            </w:r>
            <w:r>
              <w:rPr>
                <w:noProof/>
                <w:webHidden/>
              </w:rPr>
              <w:tab/>
            </w:r>
            <w:r>
              <w:rPr>
                <w:noProof/>
                <w:webHidden/>
              </w:rPr>
              <w:fldChar w:fldCharType="begin"/>
            </w:r>
            <w:r>
              <w:rPr>
                <w:noProof/>
                <w:webHidden/>
              </w:rPr>
              <w:instrText xml:space="preserve"> PAGEREF _Toc183344136 \h </w:instrText>
            </w:r>
            <w:r>
              <w:rPr>
                <w:noProof/>
                <w:webHidden/>
              </w:rPr>
            </w:r>
            <w:r>
              <w:rPr>
                <w:noProof/>
                <w:webHidden/>
              </w:rPr>
              <w:fldChar w:fldCharType="separate"/>
            </w:r>
            <w:r>
              <w:rPr>
                <w:noProof/>
                <w:webHidden/>
              </w:rPr>
              <w:t>12</w:t>
            </w:r>
            <w:r>
              <w:rPr>
                <w:noProof/>
                <w:webHidden/>
              </w:rPr>
              <w:fldChar w:fldCharType="end"/>
            </w:r>
          </w:hyperlink>
        </w:p>
        <w:p w14:paraId="4C40899C" w14:textId="50591911" w:rsidR="00C024AC" w:rsidRDefault="00C024AC">
          <w:pPr>
            <w:pStyle w:val="TOC2"/>
            <w:tabs>
              <w:tab w:val="left" w:pos="960"/>
              <w:tab w:val="right" w:leader="dot" w:pos="9060"/>
            </w:tabs>
            <w:rPr>
              <w:rFonts w:asciiTheme="minorHAnsi" w:eastAsiaTheme="minorEastAsia" w:hAnsiTheme="minorHAnsi" w:cstheme="minorBidi"/>
              <w:noProof/>
              <w:kern w:val="2"/>
              <w14:ligatures w14:val="standardContextual"/>
            </w:rPr>
          </w:pPr>
          <w:hyperlink w:anchor="_Toc183344137" w:history="1">
            <w:r w:rsidRPr="00DC596C">
              <w:rPr>
                <w:rStyle w:val="Hyperlink"/>
                <w:noProof/>
              </w:rPr>
              <w:t>3.1.</w:t>
            </w:r>
            <w:r>
              <w:rPr>
                <w:rFonts w:asciiTheme="minorHAnsi" w:eastAsiaTheme="minorEastAsia" w:hAnsiTheme="minorHAnsi" w:cstheme="minorBidi"/>
                <w:noProof/>
                <w:kern w:val="2"/>
                <w14:ligatures w14:val="standardContextual"/>
              </w:rPr>
              <w:tab/>
            </w:r>
            <w:r w:rsidRPr="00DC596C">
              <w:rPr>
                <w:rStyle w:val="Hyperlink"/>
                <w:noProof/>
              </w:rPr>
              <w:t>Back-end work</w:t>
            </w:r>
            <w:r>
              <w:rPr>
                <w:noProof/>
                <w:webHidden/>
              </w:rPr>
              <w:tab/>
            </w:r>
            <w:r>
              <w:rPr>
                <w:noProof/>
                <w:webHidden/>
              </w:rPr>
              <w:fldChar w:fldCharType="begin"/>
            </w:r>
            <w:r>
              <w:rPr>
                <w:noProof/>
                <w:webHidden/>
              </w:rPr>
              <w:instrText xml:space="preserve"> PAGEREF _Toc183344137 \h </w:instrText>
            </w:r>
            <w:r>
              <w:rPr>
                <w:noProof/>
                <w:webHidden/>
              </w:rPr>
            </w:r>
            <w:r>
              <w:rPr>
                <w:noProof/>
                <w:webHidden/>
              </w:rPr>
              <w:fldChar w:fldCharType="separate"/>
            </w:r>
            <w:r>
              <w:rPr>
                <w:noProof/>
                <w:webHidden/>
              </w:rPr>
              <w:t>12</w:t>
            </w:r>
            <w:r>
              <w:rPr>
                <w:noProof/>
                <w:webHidden/>
              </w:rPr>
              <w:fldChar w:fldCharType="end"/>
            </w:r>
          </w:hyperlink>
        </w:p>
        <w:p w14:paraId="62EBF88A" w14:textId="39959012" w:rsidR="00C024AC" w:rsidRDefault="00C024AC">
          <w:pPr>
            <w:pStyle w:val="TOC2"/>
            <w:tabs>
              <w:tab w:val="left" w:pos="1200"/>
              <w:tab w:val="right" w:leader="dot" w:pos="9060"/>
            </w:tabs>
            <w:rPr>
              <w:rFonts w:asciiTheme="minorHAnsi" w:eastAsiaTheme="minorEastAsia" w:hAnsiTheme="minorHAnsi" w:cstheme="minorBidi"/>
              <w:noProof/>
              <w:kern w:val="2"/>
              <w14:ligatures w14:val="standardContextual"/>
            </w:rPr>
          </w:pPr>
          <w:hyperlink w:anchor="_Toc183344138" w:history="1">
            <w:r w:rsidRPr="00DC596C">
              <w:rPr>
                <w:rStyle w:val="Hyperlink"/>
                <w:noProof/>
              </w:rPr>
              <w:t>3.1.1.</w:t>
            </w:r>
            <w:r>
              <w:rPr>
                <w:rFonts w:asciiTheme="minorHAnsi" w:eastAsiaTheme="minorEastAsia" w:hAnsiTheme="minorHAnsi" w:cstheme="minorBidi"/>
                <w:noProof/>
                <w:kern w:val="2"/>
                <w14:ligatures w14:val="standardContextual"/>
              </w:rPr>
              <w:tab/>
            </w:r>
            <w:r w:rsidRPr="00DC596C">
              <w:rPr>
                <w:rStyle w:val="Hyperlink"/>
                <w:noProof/>
              </w:rPr>
              <w:t>Public transportation API implementation</w:t>
            </w:r>
            <w:r>
              <w:rPr>
                <w:noProof/>
                <w:webHidden/>
              </w:rPr>
              <w:tab/>
            </w:r>
            <w:r>
              <w:rPr>
                <w:noProof/>
                <w:webHidden/>
              </w:rPr>
              <w:fldChar w:fldCharType="begin"/>
            </w:r>
            <w:r>
              <w:rPr>
                <w:noProof/>
                <w:webHidden/>
              </w:rPr>
              <w:instrText xml:space="preserve"> PAGEREF _Toc183344138 \h </w:instrText>
            </w:r>
            <w:r>
              <w:rPr>
                <w:noProof/>
                <w:webHidden/>
              </w:rPr>
            </w:r>
            <w:r>
              <w:rPr>
                <w:noProof/>
                <w:webHidden/>
              </w:rPr>
              <w:fldChar w:fldCharType="separate"/>
            </w:r>
            <w:r>
              <w:rPr>
                <w:noProof/>
                <w:webHidden/>
              </w:rPr>
              <w:t>12</w:t>
            </w:r>
            <w:r>
              <w:rPr>
                <w:noProof/>
                <w:webHidden/>
              </w:rPr>
              <w:fldChar w:fldCharType="end"/>
            </w:r>
          </w:hyperlink>
        </w:p>
        <w:p w14:paraId="11AAC24B" w14:textId="2FF3024E" w:rsidR="00C024AC" w:rsidRDefault="00C024AC">
          <w:pPr>
            <w:pStyle w:val="TOC2"/>
            <w:tabs>
              <w:tab w:val="left" w:pos="1200"/>
              <w:tab w:val="right" w:leader="dot" w:pos="9060"/>
            </w:tabs>
            <w:rPr>
              <w:rFonts w:asciiTheme="minorHAnsi" w:eastAsiaTheme="minorEastAsia" w:hAnsiTheme="minorHAnsi" w:cstheme="minorBidi"/>
              <w:noProof/>
              <w:kern w:val="2"/>
              <w14:ligatures w14:val="standardContextual"/>
            </w:rPr>
          </w:pPr>
          <w:hyperlink w:anchor="_Toc183344139" w:history="1">
            <w:r w:rsidRPr="00DC596C">
              <w:rPr>
                <w:rStyle w:val="Hyperlink"/>
                <w:noProof/>
              </w:rPr>
              <w:t>3.1.2.</w:t>
            </w:r>
            <w:r>
              <w:rPr>
                <w:rFonts w:asciiTheme="minorHAnsi" w:eastAsiaTheme="minorEastAsia" w:hAnsiTheme="minorHAnsi" w:cstheme="minorBidi"/>
                <w:noProof/>
                <w:kern w:val="2"/>
                <w14:ligatures w14:val="standardContextual"/>
              </w:rPr>
              <w:tab/>
            </w:r>
            <w:r w:rsidRPr="00DC596C">
              <w:rPr>
                <w:rStyle w:val="Hyperlink"/>
                <w:noProof/>
              </w:rPr>
              <w:t>Geographical data analysis</w:t>
            </w:r>
            <w:r>
              <w:rPr>
                <w:noProof/>
                <w:webHidden/>
              </w:rPr>
              <w:tab/>
            </w:r>
            <w:r>
              <w:rPr>
                <w:noProof/>
                <w:webHidden/>
              </w:rPr>
              <w:fldChar w:fldCharType="begin"/>
            </w:r>
            <w:r>
              <w:rPr>
                <w:noProof/>
                <w:webHidden/>
              </w:rPr>
              <w:instrText xml:space="preserve"> PAGEREF _Toc183344139 \h </w:instrText>
            </w:r>
            <w:r>
              <w:rPr>
                <w:noProof/>
                <w:webHidden/>
              </w:rPr>
            </w:r>
            <w:r>
              <w:rPr>
                <w:noProof/>
                <w:webHidden/>
              </w:rPr>
              <w:fldChar w:fldCharType="separate"/>
            </w:r>
            <w:r>
              <w:rPr>
                <w:noProof/>
                <w:webHidden/>
              </w:rPr>
              <w:t>14</w:t>
            </w:r>
            <w:r>
              <w:rPr>
                <w:noProof/>
                <w:webHidden/>
              </w:rPr>
              <w:fldChar w:fldCharType="end"/>
            </w:r>
          </w:hyperlink>
        </w:p>
        <w:p w14:paraId="5EEC69E5" w14:textId="00EE797C" w:rsidR="00C024AC" w:rsidRDefault="00C024AC">
          <w:pPr>
            <w:pStyle w:val="TOC2"/>
            <w:tabs>
              <w:tab w:val="left" w:pos="1200"/>
              <w:tab w:val="right" w:leader="dot" w:pos="9060"/>
            </w:tabs>
            <w:rPr>
              <w:rFonts w:asciiTheme="minorHAnsi" w:eastAsiaTheme="minorEastAsia" w:hAnsiTheme="minorHAnsi" w:cstheme="minorBidi"/>
              <w:noProof/>
              <w:kern w:val="2"/>
              <w14:ligatures w14:val="standardContextual"/>
            </w:rPr>
          </w:pPr>
          <w:hyperlink w:anchor="_Toc183344140" w:history="1">
            <w:r w:rsidRPr="00DC596C">
              <w:rPr>
                <w:rStyle w:val="Hyperlink"/>
                <w:noProof/>
              </w:rPr>
              <w:t>3.1.3.</w:t>
            </w:r>
            <w:r>
              <w:rPr>
                <w:rFonts w:asciiTheme="minorHAnsi" w:eastAsiaTheme="minorEastAsia" w:hAnsiTheme="minorHAnsi" w:cstheme="minorBidi"/>
                <w:noProof/>
                <w:kern w:val="2"/>
                <w14:ligatures w14:val="standardContextual"/>
              </w:rPr>
              <w:tab/>
            </w:r>
            <w:r w:rsidRPr="00DC596C">
              <w:rPr>
                <w:rStyle w:val="Hyperlink"/>
                <w:noProof/>
              </w:rPr>
              <w:t>Navigation data API</w:t>
            </w:r>
            <w:r>
              <w:rPr>
                <w:noProof/>
                <w:webHidden/>
              </w:rPr>
              <w:tab/>
            </w:r>
            <w:r>
              <w:rPr>
                <w:noProof/>
                <w:webHidden/>
              </w:rPr>
              <w:fldChar w:fldCharType="begin"/>
            </w:r>
            <w:r>
              <w:rPr>
                <w:noProof/>
                <w:webHidden/>
              </w:rPr>
              <w:instrText xml:space="preserve"> PAGEREF _Toc183344140 \h </w:instrText>
            </w:r>
            <w:r>
              <w:rPr>
                <w:noProof/>
                <w:webHidden/>
              </w:rPr>
            </w:r>
            <w:r>
              <w:rPr>
                <w:noProof/>
                <w:webHidden/>
              </w:rPr>
              <w:fldChar w:fldCharType="separate"/>
            </w:r>
            <w:r>
              <w:rPr>
                <w:noProof/>
                <w:webHidden/>
              </w:rPr>
              <w:t>14</w:t>
            </w:r>
            <w:r>
              <w:rPr>
                <w:noProof/>
                <w:webHidden/>
              </w:rPr>
              <w:fldChar w:fldCharType="end"/>
            </w:r>
          </w:hyperlink>
        </w:p>
        <w:p w14:paraId="2EA76E4E" w14:textId="31D024E6" w:rsidR="00C024AC" w:rsidRDefault="00C024AC">
          <w:pPr>
            <w:pStyle w:val="TOC2"/>
            <w:tabs>
              <w:tab w:val="left" w:pos="960"/>
              <w:tab w:val="right" w:leader="dot" w:pos="9060"/>
            </w:tabs>
            <w:rPr>
              <w:rFonts w:asciiTheme="minorHAnsi" w:eastAsiaTheme="minorEastAsia" w:hAnsiTheme="minorHAnsi" w:cstheme="minorBidi"/>
              <w:noProof/>
              <w:kern w:val="2"/>
              <w14:ligatures w14:val="standardContextual"/>
            </w:rPr>
          </w:pPr>
          <w:hyperlink w:anchor="_Toc183344141" w:history="1">
            <w:r w:rsidRPr="00DC596C">
              <w:rPr>
                <w:rStyle w:val="Hyperlink"/>
                <w:noProof/>
              </w:rPr>
              <w:t>3.2.</w:t>
            </w:r>
            <w:r>
              <w:rPr>
                <w:rFonts w:asciiTheme="minorHAnsi" w:eastAsiaTheme="minorEastAsia" w:hAnsiTheme="minorHAnsi" w:cstheme="minorBidi"/>
                <w:noProof/>
                <w:kern w:val="2"/>
                <w14:ligatures w14:val="standardContextual"/>
              </w:rPr>
              <w:tab/>
            </w:r>
            <w:r w:rsidRPr="00DC596C">
              <w:rPr>
                <w:rStyle w:val="Hyperlink"/>
                <w:noProof/>
              </w:rPr>
              <w:t>Front-end work</w:t>
            </w:r>
            <w:r>
              <w:rPr>
                <w:noProof/>
                <w:webHidden/>
              </w:rPr>
              <w:tab/>
            </w:r>
            <w:r>
              <w:rPr>
                <w:noProof/>
                <w:webHidden/>
              </w:rPr>
              <w:fldChar w:fldCharType="begin"/>
            </w:r>
            <w:r>
              <w:rPr>
                <w:noProof/>
                <w:webHidden/>
              </w:rPr>
              <w:instrText xml:space="preserve"> PAGEREF _Toc183344141 \h </w:instrText>
            </w:r>
            <w:r>
              <w:rPr>
                <w:noProof/>
                <w:webHidden/>
              </w:rPr>
            </w:r>
            <w:r>
              <w:rPr>
                <w:noProof/>
                <w:webHidden/>
              </w:rPr>
              <w:fldChar w:fldCharType="separate"/>
            </w:r>
            <w:r>
              <w:rPr>
                <w:noProof/>
                <w:webHidden/>
              </w:rPr>
              <w:t>16</w:t>
            </w:r>
            <w:r>
              <w:rPr>
                <w:noProof/>
                <w:webHidden/>
              </w:rPr>
              <w:fldChar w:fldCharType="end"/>
            </w:r>
          </w:hyperlink>
        </w:p>
        <w:p w14:paraId="683F6054" w14:textId="4A9944A1" w:rsidR="00C024AC" w:rsidRDefault="00C024AC">
          <w:pPr>
            <w:pStyle w:val="TOC2"/>
            <w:tabs>
              <w:tab w:val="left" w:pos="1200"/>
              <w:tab w:val="right" w:leader="dot" w:pos="9060"/>
            </w:tabs>
            <w:rPr>
              <w:rFonts w:asciiTheme="minorHAnsi" w:eastAsiaTheme="minorEastAsia" w:hAnsiTheme="minorHAnsi" w:cstheme="minorBidi"/>
              <w:noProof/>
              <w:kern w:val="2"/>
              <w14:ligatures w14:val="standardContextual"/>
            </w:rPr>
          </w:pPr>
          <w:hyperlink w:anchor="_Toc183344142" w:history="1">
            <w:r w:rsidRPr="00DC596C">
              <w:rPr>
                <w:rStyle w:val="Hyperlink"/>
                <w:noProof/>
              </w:rPr>
              <w:t>3.2.1.</w:t>
            </w:r>
            <w:r>
              <w:rPr>
                <w:rFonts w:asciiTheme="minorHAnsi" w:eastAsiaTheme="minorEastAsia" w:hAnsiTheme="minorHAnsi" w:cstheme="minorBidi"/>
                <w:noProof/>
                <w:kern w:val="2"/>
                <w14:ligatures w14:val="standardContextual"/>
              </w:rPr>
              <w:tab/>
            </w:r>
            <w:r w:rsidRPr="00DC596C">
              <w:rPr>
                <w:rStyle w:val="Hyperlink"/>
                <w:noProof/>
              </w:rPr>
              <w:t>Leaflet map &amp; plugins</w:t>
            </w:r>
            <w:r>
              <w:rPr>
                <w:noProof/>
                <w:webHidden/>
              </w:rPr>
              <w:tab/>
            </w:r>
            <w:r>
              <w:rPr>
                <w:noProof/>
                <w:webHidden/>
              </w:rPr>
              <w:fldChar w:fldCharType="begin"/>
            </w:r>
            <w:r>
              <w:rPr>
                <w:noProof/>
                <w:webHidden/>
              </w:rPr>
              <w:instrText xml:space="preserve"> PAGEREF _Toc183344142 \h </w:instrText>
            </w:r>
            <w:r>
              <w:rPr>
                <w:noProof/>
                <w:webHidden/>
              </w:rPr>
            </w:r>
            <w:r>
              <w:rPr>
                <w:noProof/>
                <w:webHidden/>
              </w:rPr>
              <w:fldChar w:fldCharType="separate"/>
            </w:r>
            <w:r>
              <w:rPr>
                <w:noProof/>
                <w:webHidden/>
              </w:rPr>
              <w:t>16</w:t>
            </w:r>
            <w:r>
              <w:rPr>
                <w:noProof/>
                <w:webHidden/>
              </w:rPr>
              <w:fldChar w:fldCharType="end"/>
            </w:r>
          </w:hyperlink>
        </w:p>
        <w:p w14:paraId="625F66FB" w14:textId="71BA080D" w:rsidR="00C024AC" w:rsidRDefault="00C024AC">
          <w:pPr>
            <w:pStyle w:val="TOC2"/>
            <w:tabs>
              <w:tab w:val="left" w:pos="1200"/>
              <w:tab w:val="right" w:leader="dot" w:pos="9060"/>
            </w:tabs>
            <w:rPr>
              <w:rFonts w:asciiTheme="minorHAnsi" w:eastAsiaTheme="minorEastAsia" w:hAnsiTheme="minorHAnsi" w:cstheme="minorBidi"/>
              <w:noProof/>
              <w:kern w:val="2"/>
              <w14:ligatures w14:val="standardContextual"/>
            </w:rPr>
          </w:pPr>
          <w:hyperlink w:anchor="_Toc183344143" w:history="1">
            <w:r w:rsidRPr="00DC596C">
              <w:rPr>
                <w:rStyle w:val="Hyperlink"/>
                <w:noProof/>
              </w:rPr>
              <w:t>3.2.2.</w:t>
            </w:r>
            <w:r>
              <w:rPr>
                <w:rFonts w:asciiTheme="minorHAnsi" w:eastAsiaTheme="minorEastAsia" w:hAnsiTheme="minorHAnsi" w:cstheme="minorBidi"/>
                <w:noProof/>
                <w:kern w:val="2"/>
                <w14:ligatures w14:val="standardContextual"/>
              </w:rPr>
              <w:tab/>
            </w:r>
            <w:r w:rsidRPr="00DC596C">
              <w:rPr>
                <w:rStyle w:val="Hyperlink"/>
                <w:noProof/>
              </w:rPr>
              <w:t>Disturbance box</w:t>
            </w:r>
            <w:r>
              <w:rPr>
                <w:noProof/>
                <w:webHidden/>
              </w:rPr>
              <w:tab/>
            </w:r>
            <w:r>
              <w:rPr>
                <w:noProof/>
                <w:webHidden/>
              </w:rPr>
              <w:fldChar w:fldCharType="begin"/>
            </w:r>
            <w:r>
              <w:rPr>
                <w:noProof/>
                <w:webHidden/>
              </w:rPr>
              <w:instrText xml:space="preserve"> PAGEREF _Toc183344143 \h </w:instrText>
            </w:r>
            <w:r>
              <w:rPr>
                <w:noProof/>
                <w:webHidden/>
              </w:rPr>
            </w:r>
            <w:r>
              <w:rPr>
                <w:noProof/>
                <w:webHidden/>
              </w:rPr>
              <w:fldChar w:fldCharType="separate"/>
            </w:r>
            <w:r>
              <w:rPr>
                <w:noProof/>
                <w:webHidden/>
              </w:rPr>
              <w:t>19</w:t>
            </w:r>
            <w:r>
              <w:rPr>
                <w:noProof/>
                <w:webHidden/>
              </w:rPr>
              <w:fldChar w:fldCharType="end"/>
            </w:r>
          </w:hyperlink>
        </w:p>
        <w:p w14:paraId="00FE9DAE" w14:textId="6DEBFAC1" w:rsidR="00C024AC" w:rsidRDefault="00C024AC">
          <w:pPr>
            <w:pStyle w:val="TOC2"/>
            <w:tabs>
              <w:tab w:val="left" w:pos="1200"/>
              <w:tab w:val="right" w:leader="dot" w:pos="9060"/>
            </w:tabs>
            <w:rPr>
              <w:rFonts w:asciiTheme="minorHAnsi" w:eastAsiaTheme="minorEastAsia" w:hAnsiTheme="minorHAnsi" w:cstheme="minorBidi"/>
              <w:noProof/>
              <w:kern w:val="2"/>
              <w14:ligatures w14:val="standardContextual"/>
            </w:rPr>
          </w:pPr>
          <w:hyperlink w:anchor="_Toc183344144" w:history="1">
            <w:r w:rsidRPr="00DC596C">
              <w:rPr>
                <w:rStyle w:val="Hyperlink"/>
                <w:noProof/>
              </w:rPr>
              <w:t>3.2.3.</w:t>
            </w:r>
            <w:r>
              <w:rPr>
                <w:rFonts w:asciiTheme="minorHAnsi" w:eastAsiaTheme="minorEastAsia" w:hAnsiTheme="minorHAnsi" w:cstheme="minorBidi"/>
                <w:noProof/>
                <w:kern w:val="2"/>
                <w14:ligatures w14:val="standardContextual"/>
              </w:rPr>
              <w:tab/>
            </w:r>
            <w:r w:rsidRPr="00DC596C">
              <w:rPr>
                <w:rStyle w:val="Hyperlink"/>
                <w:noProof/>
              </w:rPr>
              <w:t>Responsive layout</w:t>
            </w:r>
            <w:r>
              <w:rPr>
                <w:noProof/>
                <w:webHidden/>
              </w:rPr>
              <w:tab/>
            </w:r>
            <w:r>
              <w:rPr>
                <w:noProof/>
                <w:webHidden/>
              </w:rPr>
              <w:fldChar w:fldCharType="begin"/>
            </w:r>
            <w:r>
              <w:rPr>
                <w:noProof/>
                <w:webHidden/>
              </w:rPr>
              <w:instrText xml:space="preserve"> PAGEREF _Toc183344144 \h </w:instrText>
            </w:r>
            <w:r>
              <w:rPr>
                <w:noProof/>
                <w:webHidden/>
              </w:rPr>
            </w:r>
            <w:r>
              <w:rPr>
                <w:noProof/>
                <w:webHidden/>
              </w:rPr>
              <w:fldChar w:fldCharType="separate"/>
            </w:r>
            <w:r>
              <w:rPr>
                <w:noProof/>
                <w:webHidden/>
              </w:rPr>
              <w:t>19</w:t>
            </w:r>
            <w:r>
              <w:rPr>
                <w:noProof/>
                <w:webHidden/>
              </w:rPr>
              <w:fldChar w:fldCharType="end"/>
            </w:r>
          </w:hyperlink>
        </w:p>
        <w:p w14:paraId="42F3BE4E" w14:textId="23E9CEFD" w:rsidR="00C024AC" w:rsidRDefault="00C024AC">
          <w:pPr>
            <w:pStyle w:val="TOC2"/>
            <w:tabs>
              <w:tab w:val="left" w:pos="1200"/>
              <w:tab w:val="right" w:leader="dot" w:pos="9060"/>
            </w:tabs>
            <w:rPr>
              <w:rFonts w:asciiTheme="minorHAnsi" w:eastAsiaTheme="minorEastAsia" w:hAnsiTheme="minorHAnsi" w:cstheme="minorBidi"/>
              <w:noProof/>
              <w:kern w:val="2"/>
              <w14:ligatures w14:val="standardContextual"/>
            </w:rPr>
          </w:pPr>
          <w:hyperlink w:anchor="_Toc183344145" w:history="1">
            <w:r w:rsidRPr="00DC596C">
              <w:rPr>
                <w:rStyle w:val="Hyperlink"/>
                <w:noProof/>
              </w:rPr>
              <w:t>3.2.4.</w:t>
            </w:r>
            <w:r>
              <w:rPr>
                <w:rFonts w:asciiTheme="minorHAnsi" w:eastAsiaTheme="minorEastAsia" w:hAnsiTheme="minorHAnsi" w:cstheme="minorBidi"/>
                <w:noProof/>
                <w:kern w:val="2"/>
                <w14:ligatures w14:val="standardContextual"/>
              </w:rPr>
              <w:tab/>
            </w:r>
            <w:r w:rsidRPr="00DC596C">
              <w:rPr>
                <w:rStyle w:val="Hyperlink"/>
                <w:noProof/>
              </w:rPr>
              <w:t>Charge Station overlay</w:t>
            </w:r>
            <w:r>
              <w:rPr>
                <w:noProof/>
                <w:webHidden/>
              </w:rPr>
              <w:tab/>
            </w:r>
            <w:r>
              <w:rPr>
                <w:noProof/>
                <w:webHidden/>
              </w:rPr>
              <w:fldChar w:fldCharType="begin"/>
            </w:r>
            <w:r>
              <w:rPr>
                <w:noProof/>
                <w:webHidden/>
              </w:rPr>
              <w:instrText xml:space="preserve"> PAGEREF _Toc183344145 \h </w:instrText>
            </w:r>
            <w:r>
              <w:rPr>
                <w:noProof/>
                <w:webHidden/>
              </w:rPr>
            </w:r>
            <w:r>
              <w:rPr>
                <w:noProof/>
                <w:webHidden/>
              </w:rPr>
              <w:fldChar w:fldCharType="separate"/>
            </w:r>
            <w:r>
              <w:rPr>
                <w:noProof/>
                <w:webHidden/>
              </w:rPr>
              <w:t>21</w:t>
            </w:r>
            <w:r>
              <w:rPr>
                <w:noProof/>
                <w:webHidden/>
              </w:rPr>
              <w:fldChar w:fldCharType="end"/>
            </w:r>
          </w:hyperlink>
        </w:p>
        <w:p w14:paraId="1BD8829E" w14:textId="2A5845DD" w:rsidR="00C024AC" w:rsidRDefault="00C024AC">
          <w:pPr>
            <w:pStyle w:val="TOC1"/>
            <w:tabs>
              <w:tab w:val="left" w:pos="480"/>
              <w:tab w:val="right" w:leader="dot" w:pos="9060"/>
            </w:tabs>
            <w:rPr>
              <w:rFonts w:asciiTheme="minorHAnsi" w:eastAsiaTheme="minorEastAsia" w:hAnsiTheme="minorHAnsi" w:cstheme="minorBidi"/>
              <w:noProof/>
              <w:kern w:val="2"/>
              <w14:ligatures w14:val="standardContextual"/>
            </w:rPr>
          </w:pPr>
          <w:hyperlink w:anchor="_Toc183344146" w:history="1">
            <w:r w:rsidRPr="00DC596C">
              <w:rPr>
                <w:rStyle w:val="Hyperlink"/>
                <w:noProof/>
              </w:rPr>
              <w:t>4.</w:t>
            </w:r>
            <w:r>
              <w:rPr>
                <w:rFonts w:asciiTheme="minorHAnsi" w:eastAsiaTheme="minorEastAsia" w:hAnsiTheme="minorHAnsi" w:cstheme="minorBidi"/>
                <w:noProof/>
                <w:kern w:val="2"/>
                <w14:ligatures w14:val="standardContextual"/>
              </w:rPr>
              <w:tab/>
            </w:r>
            <w:r w:rsidRPr="00DC596C">
              <w:rPr>
                <w:rStyle w:val="Hyperlink"/>
                <w:noProof/>
              </w:rPr>
              <w:t>Conclusion and recommendation</w:t>
            </w:r>
            <w:r>
              <w:rPr>
                <w:noProof/>
                <w:webHidden/>
              </w:rPr>
              <w:tab/>
            </w:r>
            <w:r>
              <w:rPr>
                <w:noProof/>
                <w:webHidden/>
              </w:rPr>
              <w:fldChar w:fldCharType="begin"/>
            </w:r>
            <w:r>
              <w:rPr>
                <w:noProof/>
                <w:webHidden/>
              </w:rPr>
              <w:instrText xml:space="preserve"> PAGEREF _Toc183344146 \h </w:instrText>
            </w:r>
            <w:r>
              <w:rPr>
                <w:noProof/>
                <w:webHidden/>
              </w:rPr>
            </w:r>
            <w:r>
              <w:rPr>
                <w:noProof/>
                <w:webHidden/>
              </w:rPr>
              <w:fldChar w:fldCharType="separate"/>
            </w:r>
            <w:r>
              <w:rPr>
                <w:noProof/>
                <w:webHidden/>
              </w:rPr>
              <w:t>21</w:t>
            </w:r>
            <w:r>
              <w:rPr>
                <w:noProof/>
                <w:webHidden/>
              </w:rPr>
              <w:fldChar w:fldCharType="end"/>
            </w:r>
          </w:hyperlink>
        </w:p>
        <w:p w14:paraId="5C17A2E4" w14:textId="2561D833" w:rsidR="00C024AC" w:rsidRDefault="00C024AC">
          <w:pPr>
            <w:pStyle w:val="TOC2"/>
            <w:tabs>
              <w:tab w:val="left" w:pos="960"/>
              <w:tab w:val="right" w:leader="dot" w:pos="9060"/>
            </w:tabs>
            <w:rPr>
              <w:rFonts w:asciiTheme="minorHAnsi" w:eastAsiaTheme="minorEastAsia" w:hAnsiTheme="minorHAnsi" w:cstheme="minorBidi"/>
              <w:noProof/>
              <w:kern w:val="2"/>
              <w14:ligatures w14:val="standardContextual"/>
            </w:rPr>
          </w:pPr>
          <w:hyperlink w:anchor="_Toc183344147" w:history="1">
            <w:r w:rsidRPr="00DC596C">
              <w:rPr>
                <w:rStyle w:val="Hyperlink"/>
                <w:noProof/>
              </w:rPr>
              <w:t>4.1.</w:t>
            </w:r>
            <w:r>
              <w:rPr>
                <w:rFonts w:asciiTheme="minorHAnsi" w:eastAsiaTheme="minorEastAsia" w:hAnsiTheme="minorHAnsi" w:cstheme="minorBidi"/>
                <w:noProof/>
                <w:kern w:val="2"/>
                <w14:ligatures w14:val="standardContextual"/>
              </w:rPr>
              <w:tab/>
            </w:r>
            <w:r w:rsidRPr="00DC596C">
              <w:rPr>
                <w:rStyle w:val="Hyperlink"/>
                <w:noProof/>
              </w:rPr>
              <w:t>Conclusions</w:t>
            </w:r>
            <w:r>
              <w:rPr>
                <w:noProof/>
                <w:webHidden/>
              </w:rPr>
              <w:tab/>
            </w:r>
            <w:r>
              <w:rPr>
                <w:noProof/>
                <w:webHidden/>
              </w:rPr>
              <w:fldChar w:fldCharType="begin"/>
            </w:r>
            <w:r>
              <w:rPr>
                <w:noProof/>
                <w:webHidden/>
              </w:rPr>
              <w:instrText xml:space="preserve"> PAGEREF _Toc183344147 \h </w:instrText>
            </w:r>
            <w:r>
              <w:rPr>
                <w:noProof/>
                <w:webHidden/>
              </w:rPr>
            </w:r>
            <w:r>
              <w:rPr>
                <w:noProof/>
                <w:webHidden/>
              </w:rPr>
              <w:fldChar w:fldCharType="separate"/>
            </w:r>
            <w:r>
              <w:rPr>
                <w:noProof/>
                <w:webHidden/>
              </w:rPr>
              <w:t>21</w:t>
            </w:r>
            <w:r>
              <w:rPr>
                <w:noProof/>
                <w:webHidden/>
              </w:rPr>
              <w:fldChar w:fldCharType="end"/>
            </w:r>
          </w:hyperlink>
        </w:p>
        <w:p w14:paraId="11D0E736" w14:textId="730A93A2" w:rsidR="00C024AC" w:rsidRDefault="00C024AC">
          <w:pPr>
            <w:pStyle w:val="TOC2"/>
            <w:tabs>
              <w:tab w:val="left" w:pos="960"/>
              <w:tab w:val="right" w:leader="dot" w:pos="9060"/>
            </w:tabs>
            <w:rPr>
              <w:rFonts w:asciiTheme="minorHAnsi" w:eastAsiaTheme="minorEastAsia" w:hAnsiTheme="minorHAnsi" w:cstheme="minorBidi"/>
              <w:noProof/>
              <w:kern w:val="2"/>
              <w14:ligatures w14:val="standardContextual"/>
            </w:rPr>
          </w:pPr>
          <w:hyperlink w:anchor="_Toc183344148" w:history="1">
            <w:r w:rsidRPr="00DC596C">
              <w:rPr>
                <w:rStyle w:val="Hyperlink"/>
                <w:noProof/>
              </w:rPr>
              <w:t>4.2.</w:t>
            </w:r>
            <w:r>
              <w:rPr>
                <w:rFonts w:asciiTheme="minorHAnsi" w:eastAsiaTheme="minorEastAsia" w:hAnsiTheme="minorHAnsi" w:cstheme="minorBidi"/>
                <w:noProof/>
                <w:kern w:val="2"/>
                <w14:ligatures w14:val="standardContextual"/>
              </w:rPr>
              <w:tab/>
            </w:r>
            <w:r w:rsidRPr="00DC596C">
              <w:rPr>
                <w:rStyle w:val="Hyperlink"/>
                <w:noProof/>
              </w:rPr>
              <w:t>Recommendation</w:t>
            </w:r>
            <w:r>
              <w:rPr>
                <w:noProof/>
                <w:webHidden/>
              </w:rPr>
              <w:tab/>
            </w:r>
            <w:r>
              <w:rPr>
                <w:noProof/>
                <w:webHidden/>
              </w:rPr>
              <w:fldChar w:fldCharType="begin"/>
            </w:r>
            <w:r>
              <w:rPr>
                <w:noProof/>
                <w:webHidden/>
              </w:rPr>
              <w:instrText xml:space="preserve"> PAGEREF _Toc183344148 \h </w:instrText>
            </w:r>
            <w:r>
              <w:rPr>
                <w:noProof/>
                <w:webHidden/>
              </w:rPr>
            </w:r>
            <w:r>
              <w:rPr>
                <w:noProof/>
                <w:webHidden/>
              </w:rPr>
              <w:fldChar w:fldCharType="separate"/>
            </w:r>
            <w:r>
              <w:rPr>
                <w:noProof/>
                <w:webHidden/>
              </w:rPr>
              <w:t>22</w:t>
            </w:r>
            <w:r>
              <w:rPr>
                <w:noProof/>
                <w:webHidden/>
              </w:rPr>
              <w:fldChar w:fldCharType="end"/>
            </w:r>
          </w:hyperlink>
        </w:p>
        <w:p w14:paraId="1642C90D" w14:textId="05157B79" w:rsidR="00C024AC" w:rsidRDefault="00C024AC">
          <w:pPr>
            <w:pStyle w:val="TOC1"/>
            <w:tabs>
              <w:tab w:val="left" w:pos="480"/>
              <w:tab w:val="right" w:leader="dot" w:pos="9060"/>
            </w:tabs>
            <w:rPr>
              <w:rFonts w:asciiTheme="minorHAnsi" w:eastAsiaTheme="minorEastAsia" w:hAnsiTheme="minorHAnsi" w:cstheme="minorBidi"/>
              <w:noProof/>
              <w:kern w:val="2"/>
              <w14:ligatures w14:val="standardContextual"/>
            </w:rPr>
          </w:pPr>
          <w:hyperlink w:anchor="_Toc183344149" w:history="1">
            <w:r w:rsidRPr="00DC596C">
              <w:rPr>
                <w:rStyle w:val="Hyperlink"/>
                <w:noProof/>
              </w:rPr>
              <w:t>3.</w:t>
            </w:r>
            <w:r>
              <w:rPr>
                <w:rFonts w:asciiTheme="minorHAnsi" w:eastAsiaTheme="minorEastAsia" w:hAnsiTheme="minorHAnsi" w:cstheme="minorBidi"/>
                <w:noProof/>
                <w:kern w:val="2"/>
                <w14:ligatures w14:val="standardContextual"/>
              </w:rPr>
              <w:tab/>
            </w:r>
            <w:r w:rsidRPr="00DC596C">
              <w:rPr>
                <w:rStyle w:val="Hyperlink"/>
                <w:noProof/>
              </w:rPr>
              <w:t>Reflection</w:t>
            </w:r>
            <w:r>
              <w:rPr>
                <w:noProof/>
                <w:webHidden/>
              </w:rPr>
              <w:tab/>
            </w:r>
            <w:r>
              <w:rPr>
                <w:noProof/>
                <w:webHidden/>
              </w:rPr>
              <w:fldChar w:fldCharType="begin"/>
            </w:r>
            <w:r>
              <w:rPr>
                <w:noProof/>
                <w:webHidden/>
              </w:rPr>
              <w:instrText xml:space="preserve"> PAGEREF _Toc183344149 \h </w:instrText>
            </w:r>
            <w:r>
              <w:rPr>
                <w:noProof/>
                <w:webHidden/>
              </w:rPr>
            </w:r>
            <w:r>
              <w:rPr>
                <w:noProof/>
                <w:webHidden/>
              </w:rPr>
              <w:fldChar w:fldCharType="separate"/>
            </w:r>
            <w:r>
              <w:rPr>
                <w:noProof/>
                <w:webHidden/>
              </w:rPr>
              <w:t>22</w:t>
            </w:r>
            <w:r>
              <w:rPr>
                <w:noProof/>
                <w:webHidden/>
              </w:rPr>
              <w:fldChar w:fldCharType="end"/>
            </w:r>
          </w:hyperlink>
        </w:p>
        <w:p w14:paraId="1B27C7AC" w14:textId="18289CD2" w:rsidR="00C024AC" w:rsidRDefault="00C024AC">
          <w:pPr>
            <w:pStyle w:val="TOC2"/>
            <w:tabs>
              <w:tab w:val="left" w:pos="960"/>
              <w:tab w:val="right" w:leader="dot" w:pos="9060"/>
            </w:tabs>
            <w:rPr>
              <w:rFonts w:asciiTheme="minorHAnsi" w:eastAsiaTheme="minorEastAsia" w:hAnsiTheme="minorHAnsi" w:cstheme="minorBidi"/>
              <w:noProof/>
              <w:kern w:val="2"/>
              <w14:ligatures w14:val="standardContextual"/>
            </w:rPr>
          </w:pPr>
          <w:hyperlink w:anchor="_Toc183344150" w:history="1">
            <w:r w:rsidRPr="00DC596C">
              <w:rPr>
                <w:rStyle w:val="Hyperlink"/>
                <w:noProof/>
              </w:rPr>
              <w:t>3.1.</w:t>
            </w:r>
            <w:r>
              <w:rPr>
                <w:rFonts w:asciiTheme="minorHAnsi" w:eastAsiaTheme="minorEastAsia" w:hAnsiTheme="minorHAnsi" w:cstheme="minorBidi"/>
                <w:noProof/>
                <w:kern w:val="2"/>
                <w14:ligatures w14:val="standardContextual"/>
              </w:rPr>
              <w:tab/>
            </w:r>
            <w:r w:rsidRPr="00DC596C">
              <w:rPr>
                <w:rStyle w:val="Hyperlink"/>
                <w:noProof/>
              </w:rPr>
              <w:t>Personal reflection</w:t>
            </w:r>
            <w:r>
              <w:rPr>
                <w:noProof/>
                <w:webHidden/>
              </w:rPr>
              <w:tab/>
            </w:r>
            <w:r>
              <w:rPr>
                <w:noProof/>
                <w:webHidden/>
              </w:rPr>
              <w:fldChar w:fldCharType="begin"/>
            </w:r>
            <w:r>
              <w:rPr>
                <w:noProof/>
                <w:webHidden/>
              </w:rPr>
              <w:instrText xml:space="preserve"> PAGEREF _Toc183344150 \h </w:instrText>
            </w:r>
            <w:r>
              <w:rPr>
                <w:noProof/>
                <w:webHidden/>
              </w:rPr>
            </w:r>
            <w:r>
              <w:rPr>
                <w:noProof/>
                <w:webHidden/>
              </w:rPr>
              <w:fldChar w:fldCharType="separate"/>
            </w:r>
            <w:r>
              <w:rPr>
                <w:noProof/>
                <w:webHidden/>
              </w:rPr>
              <w:t>22</w:t>
            </w:r>
            <w:r>
              <w:rPr>
                <w:noProof/>
                <w:webHidden/>
              </w:rPr>
              <w:fldChar w:fldCharType="end"/>
            </w:r>
          </w:hyperlink>
        </w:p>
        <w:p w14:paraId="6023E40E" w14:textId="07D2C5B4" w:rsidR="00C024AC" w:rsidRDefault="00C024AC">
          <w:pPr>
            <w:pStyle w:val="TOC2"/>
            <w:tabs>
              <w:tab w:val="left" w:pos="960"/>
              <w:tab w:val="right" w:leader="dot" w:pos="9060"/>
            </w:tabs>
            <w:rPr>
              <w:rFonts w:asciiTheme="minorHAnsi" w:eastAsiaTheme="minorEastAsia" w:hAnsiTheme="minorHAnsi" w:cstheme="minorBidi"/>
              <w:noProof/>
              <w:kern w:val="2"/>
              <w14:ligatures w14:val="standardContextual"/>
            </w:rPr>
          </w:pPr>
          <w:hyperlink w:anchor="_Toc183344151" w:history="1">
            <w:r w:rsidRPr="00DC596C">
              <w:rPr>
                <w:rStyle w:val="Hyperlink"/>
                <w:noProof/>
              </w:rPr>
              <w:t>3.2.</w:t>
            </w:r>
            <w:r>
              <w:rPr>
                <w:rFonts w:asciiTheme="minorHAnsi" w:eastAsiaTheme="minorEastAsia" w:hAnsiTheme="minorHAnsi" w:cstheme="minorBidi"/>
                <w:noProof/>
                <w:kern w:val="2"/>
                <w14:ligatures w14:val="standardContextual"/>
              </w:rPr>
              <w:tab/>
            </w:r>
            <w:r w:rsidRPr="00DC596C">
              <w:rPr>
                <w:rStyle w:val="Hyperlink"/>
                <w:noProof/>
              </w:rPr>
              <w:t>Project Reflection</w:t>
            </w:r>
            <w:r>
              <w:rPr>
                <w:noProof/>
                <w:webHidden/>
              </w:rPr>
              <w:tab/>
            </w:r>
            <w:r>
              <w:rPr>
                <w:noProof/>
                <w:webHidden/>
              </w:rPr>
              <w:fldChar w:fldCharType="begin"/>
            </w:r>
            <w:r>
              <w:rPr>
                <w:noProof/>
                <w:webHidden/>
              </w:rPr>
              <w:instrText xml:space="preserve"> PAGEREF _Toc183344151 \h </w:instrText>
            </w:r>
            <w:r>
              <w:rPr>
                <w:noProof/>
                <w:webHidden/>
              </w:rPr>
            </w:r>
            <w:r>
              <w:rPr>
                <w:noProof/>
                <w:webHidden/>
              </w:rPr>
              <w:fldChar w:fldCharType="separate"/>
            </w:r>
            <w:r>
              <w:rPr>
                <w:noProof/>
                <w:webHidden/>
              </w:rPr>
              <w:t>22</w:t>
            </w:r>
            <w:r>
              <w:rPr>
                <w:noProof/>
                <w:webHidden/>
              </w:rPr>
              <w:fldChar w:fldCharType="end"/>
            </w:r>
          </w:hyperlink>
        </w:p>
        <w:p w14:paraId="5BF0CD5E" w14:textId="30F23CD4" w:rsidR="00C024AC" w:rsidRDefault="00C024AC">
          <w:pPr>
            <w:pStyle w:val="TOC2"/>
            <w:tabs>
              <w:tab w:val="left" w:pos="1200"/>
              <w:tab w:val="right" w:leader="dot" w:pos="9060"/>
            </w:tabs>
            <w:rPr>
              <w:rFonts w:asciiTheme="minorHAnsi" w:eastAsiaTheme="minorEastAsia" w:hAnsiTheme="minorHAnsi" w:cstheme="minorBidi"/>
              <w:noProof/>
              <w:kern w:val="2"/>
              <w14:ligatures w14:val="standardContextual"/>
            </w:rPr>
          </w:pPr>
          <w:hyperlink w:anchor="_Toc183344152" w:history="1">
            <w:r w:rsidRPr="00DC596C">
              <w:rPr>
                <w:rStyle w:val="Hyperlink"/>
                <w:noProof/>
              </w:rPr>
              <w:t>3.2.1.</w:t>
            </w:r>
            <w:r>
              <w:rPr>
                <w:rFonts w:asciiTheme="minorHAnsi" w:eastAsiaTheme="minorEastAsia" w:hAnsiTheme="minorHAnsi" w:cstheme="minorBidi"/>
                <w:noProof/>
                <w:kern w:val="2"/>
                <w14:ligatures w14:val="standardContextual"/>
              </w:rPr>
              <w:tab/>
            </w:r>
            <w:r w:rsidRPr="00DC596C">
              <w:rPr>
                <w:rStyle w:val="Hyperlink"/>
                <w:noProof/>
              </w:rPr>
              <w:t>Professionally</w:t>
            </w:r>
            <w:r>
              <w:rPr>
                <w:noProof/>
                <w:webHidden/>
              </w:rPr>
              <w:tab/>
            </w:r>
            <w:r>
              <w:rPr>
                <w:noProof/>
                <w:webHidden/>
              </w:rPr>
              <w:fldChar w:fldCharType="begin"/>
            </w:r>
            <w:r>
              <w:rPr>
                <w:noProof/>
                <w:webHidden/>
              </w:rPr>
              <w:instrText xml:space="preserve"> PAGEREF _Toc183344152 \h </w:instrText>
            </w:r>
            <w:r>
              <w:rPr>
                <w:noProof/>
                <w:webHidden/>
              </w:rPr>
            </w:r>
            <w:r>
              <w:rPr>
                <w:noProof/>
                <w:webHidden/>
              </w:rPr>
              <w:fldChar w:fldCharType="separate"/>
            </w:r>
            <w:r>
              <w:rPr>
                <w:noProof/>
                <w:webHidden/>
              </w:rPr>
              <w:t>22</w:t>
            </w:r>
            <w:r>
              <w:rPr>
                <w:noProof/>
                <w:webHidden/>
              </w:rPr>
              <w:fldChar w:fldCharType="end"/>
            </w:r>
          </w:hyperlink>
        </w:p>
        <w:p w14:paraId="400378A6" w14:textId="6C4785F7" w:rsidR="00C024AC" w:rsidRDefault="00C024AC">
          <w:pPr>
            <w:pStyle w:val="TOC2"/>
            <w:tabs>
              <w:tab w:val="left" w:pos="1200"/>
              <w:tab w:val="right" w:leader="dot" w:pos="9060"/>
            </w:tabs>
            <w:rPr>
              <w:rFonts w:asciiTheme="minorHAnsi" w:eastAsiaTheme="minorEastAsia" w:hAnsiTheme="minorHAnsi" w:cstheme="minorBidi"/>
              <w:noProof/>
              <w:kern w:val="2"/>
              <w14:ligatures w14:val="standardContextual"/>
            </w:rPr>
          </w:pPr>
          <w:hyperlink w:anchor="_Toc183344153" w:history="1">
            <w:r w:rsidRPr="00DC596C">
              <w:rPr>
                <w:rStyle w:val="Hyperlink"/>
                <w:noProof/>
              </w:rPr>
              <w:t>3.2.2.</w:t>
            </w:r>
            <w:r>
              <w:rPr>
                <w:rFonts w:asciiTheme="minorHAnsi" w:eastAsiaTheme="minorEastAsia" w:hAnsiTheme="minorHAnsi" w:cstheme="minorBidi"/>
                <w:noProof/>
                <w:kern w:val="2"/>
                <w14:ligatures w14:val="standardContextual"/>
              </w:rPr>
              <w:tab/>
            </w:r>
            <w:r w:rsidRPr="00DC596C">
              <w:rPr>
                <w:rStyle w:val="Hyperlink"/>
                <w:noProof/>
              </w:rPr>
              <w:t>IT field</w:t>
            </w:r>
            <w:r>
              <w:rPr>
                <w:noProof/>
                <w:webHidden/>
              </w:rPr>
              <w:tab/>
            </w:r>
            <w:r>
              <w:rPr>
                <w:noProof/>
                <w:webHidden/>
              </w:rPr>
              <w:fldChar w:fldCharType="begin"/>
            </w:r>
            <w:r>
              <w:rPr>
                <w:noProof/>
                <w:webHidden/>
              </w:rPr>
              <w:instrText xml:space="preserve"> PAGEREF _Toc183344153 \h </w:instrText>
            </w:r>
            <w:r>
              <w:rPr>
                <w:noProof/>
                <w:webHidden/>
              </w:rPr>
            </w:r>
            <w:r>
              <w:rPr>
                <w:noProof/>
                <w:webHidden/>
              </w:rPr>
              <w:fldChar w:fldCharType="separate"/>
            </w:r>
            <w:r>
              <w:rPr>
                <w:noProof/>
                <w:webHidden/>
              </w:rPr>
              <w:t>22</w:t>
            </w:r>
            <w:r>
              <w:rPr>
                <w:noProof/>
                <w:webHidden/>
              </w:rPr>
              <w:fldChar w:fldCharType="end"/>
            </w:r>
          </w:hyperlink>
        </w:p>
        <w:p w14:paraId="6038488D" w14:textId="7D2A9EFF" w:rsidR="00C024AC" w:rsidRDefault="00C024AC">
          <w:pPr>
            <w:pStyle w:val="TOC2"/>
            <w:tabs>
              <w:tab w:val="left" w:pos="960"/>
              <w:tab w:val="right" w:leader="dot" w:pos="9060"/>
            </w:tabs>
            <w:rPr>
              <w:rFonts w:asciiTheme="minorHAnsi" w:eastAsiaTheme="minorEastAsia" w:hAnsiTheme="minorHAnsi" w:cstheme="minorBidi"/>
              <w:noProof/>
              <w:kern w:val="2"/>
              <w14:ligatures w14:val="standardContextual"/>
            </w:rPr>
          </w:pPr>
          <w:hyperlink w:anchor="_Toc183344154" w:history="1">
            <w:r w:rsidRPr="00DC596C">
              <w:rPr>
                <w:rStyle w:val="Hyperlink"/>
                <w:noProof/>
              </w:rPr>
              <w:t>3.3.</w:t>
            </w:r>
            <w:r>
              <w:rPr>
                <w:rFonts w:asciiTheme="minorHAnsi" w:eastAsiaTheme="minorEastAsia" w:hAnsiTheme="minorHAnsi" w:cstheme="minorBidi"/>
                <w:noProof/>
                <w:kern w:val="2"/>
                <w14:ligatures w14:val="standardContextual"/>
              </w:rPr>
              <w:tab/>
            </w:r>
            <w:r w:rsidRPr="00DC596C">
              <w:rPr>
                <w:rStyle w:val="Hyperlink"/>
                <w:noProof/>
              </w:rPr>
              <w:t>Learning outcomes</w:t>
            </w:r>
            <w:r>
              <w:rPr>
                <w:noProof/>
                <w:webHidden/>
              </w:rPr>
              <w:tab/>
            </w:r>
            <w:r>
              <w:rPr>
                <w:noProof/>
                <w:webHidden/>
              </w:rPr>
              <w:fldChar w:fldCharType="begin"/>
            </w:r>
            <w:r>
              <w:rPr>
                <w:noProof/>
                <w:webHidden/>
              </w:rPr>
              <w:instrText xml:space="preserve"> PAGEREF _Toc183344154 \h </w:instrText>
            </w:r>
            <w:r>
              <w:rPr>
                <w:noProof/>
                <w:webHidden/>
              </w:rPr>
            </w:r>
            <w:r>
              <w:rPr>
                <w:noProof/>
                <w:webHidden/>
              </w:rPr>
              <w:fldChar w:fldCharType="separate"/>
            </w:r>
            <w:r>
              <w:rPr>
                <w:noProof/>
                <w:webHidden/>
              </w:rPr>
              <w:t>23</w:t>
            </w:r>
            <w:r>
              <w:rPr>
                <w:noProof/>
                <w:webHidden/>
              </w:rPr>
              <w:fldChar w:fldCharType="end"/>
            </w:r>
          </w:hyperlink>
        </w:p>
        <w:p w14:paraId="6A4437AA" w14:textId="274F39FC" w:rsidR="00C024AC" w:rsidRDefault="00C024AC">
          <w:pPr>
            <w:pStyle w:val="TOC2"/>
            <w:tabs>
              <w:tab w:val="left" w:pos="1200"/>
              <w:tab w:val="right" w:leader="dot" w:pos="9060"/>
            </w:tabs>
            <w:rPr>
              <w:rFonts w:asciiTheme="minorHAnsi" w:eastAsiaTheme="minorEastAsia" w:hAnsiTheme="minorHAnsi" w:cstheme="minorBidi"/>
              <w:noProof/>
              <w:kern w:val="2"/>
              <w14:ligatures w14:val="standardContextual"/>
            </w:rPr>
          </w:pPr>
          <w:hyperlink w:anchor="_Toc183344155" w:history="1">
            <w:r w:rsidRPr="00DC596C">
              <w:rPr>
                <w:rStyle w:val="Hyperlink"/>
                <w:noProof/>
              </w:rPr>
              <w:t>3.3.1.</w:t>
            </w:r>
            <w:r>
              <w:rPr>
                <w:rFonts w:asciiTheme="minorHAnsi" w:eastAsiaTheme="minorEastAsia" w:hAnsiTheme="minorHAnsi" w:cstheme="minorBidi"/>
                <w:noProof/>
                <w:kern w:val="2"/>
                <w14:ligatures w14:val="standardContextual"/>
              </w:rPr>
              <w:tab/>
            </w:r>
            <w:r w:rsidRPr="00DC596C">
              <w:rPr>
                <w:rStyle w:val="Hyperlink"/>
                <w:noProof/>
              </w:rPr>
              <w:t>LO 1:</w:t>
            </w:r>
            <w:r>
              <w:rPr>
                <w:noProof/>
                <w:webHidden/>
              </w:rPr>
              <w:tab/>
            </w:r>
            <w:r>
              <w:rPr>
                <w:noProof/>
                <w:webHidden/>
              </w:rPr>
              <w:fldChar w:fldCharType="begin"/>
            </w:r>
            <w:r>
              <w:rPr>
                <w:noProof/>
                <w:webHidden/>
              </w:rPr>
              <w:instrText xml:space="preserve"> PAGEREF _Toc183344155 \h </w:instrText>
            </w:r>
            <w:r>
              <w:rPr>
                <w:noProof/>
                <w:webHidden/>
              </w:rPr>
            </w:r>
            <w:r>
              <w:rPr>
                <w:noProof/>
                <w:webHidden/>
              </w:rPr>
              <w:fldChar w:fldCharType="separate"/>
            </w:r>
            <w:r>
              <w:rPr>
                <w:noProof/>
                <w:webHidden/>
              </w:rPr>
              <w:t>23</w:t>
            </w:r>
            <w:r>
              <w:rPr>
                <w:noProof/>
                <w:webHidden/>
              </w:rPr>
              <w:fldChar w:fldCharType="end"/>
            </w:r>
          </w:hyperlink>
        </w:p>
        <w:p w14:paraId="56186AEB" w14:textId="0D0CA9C2" w:rsidR="00C024AC" w:rsidRDefault="00C024AC">
          <w:pPr>
            <w:pStyle w:val="TOC3"/>
            <w:tabs>
              <w:tab w:val="left" w:pos="1680"/>
              <w:tab w:val="right" w:leader="dot" w:pos="9060"/>
            </w:tabs>
            <w:rPr>
              <w:rFonts w:asciiTheme="minorHAnsi" w:eastAsiaTheme="minorEastAsia" w:hAnsiTheme="minorHAnsi" w:cstheme="minorBidi"/>
              <w:noProof/>
              <w:kern w:val="2"/>
              <w14:ligatures w14:val="standardContextual"/>
            </w:rPr>
          </w:pPr>
          <w:hyperlink w:anchor="_Toc183344156" w:history="1">
            <w:r w:rsidRPr="00DC596C">
              <w:rPr>
                <w:rStyle w:val="Hyperlink"/>
                <w:noProof/>
              </w:rPr>
              <w:t>3.3.1.1.</w:t>
            </w:r>
            <w:r>
              <w:rPr>
                <w:rFonts w:asciiTheme="minorHAnsi" w:eastAsiaTheme="minorEastAsia" w:hAnsiTheme="minorHAnsi" w:cstheme="minorBidi"/>
                <w:noProof/>
                <w:kern w:val="2"/>
                <w14:ligatures w14:val="standardContextual"/>
              </w:rPr>
              <w:tab/>
            </w:r>
            <w:r w:rsidRPr="00DC596C">
              <w:rPr>
                <w:rStyle w:val="Hyperlink"/>
                <w:noProof/>
              </w:rPr>
              <w:t>Justification</w:t>
            </w:r>
            <w:r>
              <w:rPr>
                <w:noProof/>
                <w:webHidden/>
              </w:rPr>
              <w:tab/>
            </w:r>
            <w:r>
              <w:rPr>
                <w:noProof/>
                <w:webHidden/>
              </w:rPr>
              <w:fldChar w:fldCharType="begin"/>
            </w:r>
            <w:r>
              <w:rPr>
                <w:noProof/>
                <w:webHidden/>
              </w:rPr>
              <w:instrText xml:space="preserve"> PAGEREF _Toc183344156 \h </w:instrText>
            </w:r>
            <w:r>
              <w:rPr>
                <w:noProof/>
                <w:webHidden/>
              </w:rPr>
            </w:r>
            <w:r>
              <w:rPr>
                <w:noProof/>
                <w:webHidden/>
              </w:rPr>
              <w:fldChar w:fldCharType="separate"/>
            </w:r>
            <w:r>
              <w:rPr>
                <w:noProof/>
                <w:webHidden/>
              </w:rPr>
              <w:t>23</w:t>
            </w:r>
            <w:r>
              <w:rPr>
                <w:noProof/>
                <w:webHidden/>
              </w:rPr>
              <w:fldChar w:fldCharType="end"/>
            </w:r>
          </w:hyperlink>
        </w:p>
        <w:p w14:paraId="01CAA45F" w14:textId="32D38C30" w:rsidR="00C024AC" w:rsidRDefault="00C024AC">
          <w:pPr>
            <w:pStyle w:val="TOC3"/>
            <w:tabs>
              <w:tab w:val="left" w:pos="1680"/>
              <w:tab w:val="right" w:leader="dot" w:pos="9060"/>
            </w:tabs>
            <w:rPr>
              <w:rFonts w:asciiTheme="minorHAnsi" w:eastAsiaTheme="minorEastAsia" w:hAnsiTheme="minorHAnsi" w:cstheme="minorBidi"/>
              <w:noProof/>
              <w:kern w:val="2"/>
              <w14:ligatures w14:val="standardContextual"/>
            </w:rPr>
          </w:pPr>
          <w:hyperlink w:anchor="_Toc183344157" w:history="1">
            <w:r w:rsidRPr="00DC596C">
              <w:rPr>
                <w:rStyle w:val="Hyperlink"/>
                <w:noProof/>
              </w:rPr>
              <w:t>3.3.1.2.</w:t>
            </w:r>
            <w:r>
              <w:rPr>
                <w:rFonts w:asciiTheme="minorHAnsi" w:eastAsiaTheme="minorEastAsia" w:hAnsiTheme="minorHAnsi" w:cstheme="minorBidi"/>
                <w:noProof/>
                <w:kern w:val="2"/>
                <w14:ligatures w14:val="standardContextual"/>
              </w:rPr>
              <w:tab/>
            </w:r>
            <w:r w:rsidRPr="00DC596C">
              <w:rPr>
                <w:rStyle w:val="Hyperlink"/>
                <w:noProof/>
              </w:rPr>
              <w:t>Evidence</w:t>
            </w:r>
            <w:r>
              <w:rPr>
                <w:noProof/>
                <w:webHidden/>
              </w:rPr>
              <w:tab/>
            </w:r>
            <w:r>
              <w:rPr>
                <w:noProof/>
                <w:webHidden/>
              </w:rPr>
              <w:fldChar w:fldCharType="begin"/>
            </w:r>
            <w:r>
              <w:rPr>
                <w:noProof/>
                <w:webHidden/>
              </w:rPr>
              <w:instrText xml:space="preserve"> PAGEREF _Toc183344157 \h </w:instrText>
            </w:r>
            <w:r>
              <w:rPr>
                <w:noProof/>
                <w:webHidden/>
              </w:rPr>
            </w:r>
            <w:r>
              <w:rPr>
                <w:noProof/>
                <w:webHidden/>
              </w:rPr>
              <w:fldChar w:fldCharType="separate"/>
            </w:r>
            <w:r>
              <w:rPr>
                <w:noProof/>
                <w:webHidden/>
              </w:rPr>
              <w:t>23</w:t>
            </w:r>
            <w:r>
              <w:rPr>
                <w:noProof/>
                <w:webHidden/>
              </w:rPr>
              <w:fldChar w:fldCharType="end"/>
            </w:r>
          </w:hyperlink>
        </w:p>
        <w:p w14:paraId="561092AC" w14:textId="14601A66" w:rsidR="00C024AC" w:rsidRDefault="00C024AC">
          <w:pPr>
            <w:pStyle w:val="TOC2"/>
            <w:tabs>
              <w:tab w:val="left" w:pos="1200"/>
              <w:tab w:val="right" w:leader="dot" w:pos="9060"/>
            </w:tabs>
            <w:rPr>
              <w:rFonts w:asciiTheme="minorHAnsi" w:eastAsiaTheme="minorEastAsia" w:hAnsiTheme="minorHAnsi" w:cstheme="minorBidi"/>
              <w:noProof/>
              <w:kern w:val="2"/>
              <w14:ligatures w14:val="standardContextual"/>
            </w:rPr>
          </w:pPr>
          <w:hyperlink w:anchor="_Toc183344158" w:history="1">
            <w:r w:rsidRPr="00DC596C">
              <w:rPr>
                <w:rStyle w:val="Hyperlink"/>
                <w:noProof/>
              </w:rPr>
              <w:t>3.3.2.</w:t>
            </w:r>
            <w:r>
              <w:rPr>
                <w:rFonts w:asciiTheme="minorHAnsi" w:eastAsiaTheme="minorEastAsia" w:hAnsiTheme="minorHAnsi" w:cstheme="minorBidi"/>
                <w:noProof/>
                <w:kern w:val="2"/>
                <w14:ligatures w14:val="standardContextual"/>
              </w:rPr>
              <w:tab/>
            </w:r>
            <w:r w:rsidRPr="00DC596C">
              <w:rPr>
                <w:rStyle w:val="Hyperlink"/>
                <w:noProof/>
              </w:rPr>
              <w:t>LO 2:</w:t>
            </w:r>
            <w:r>
              <w:rPr>
                <w:noProof/>
                <w:webHidden/>
              </w:rPr>
              <w:tab/>
            </w:r>
            <w:r>
              <w:rPr>
                <w:noProof/>
                <w:webHidden/>
              </w:rPr>
              <w:fldChar w:fldCharType="begin"/>
            </w:r>
            <w:r>
              <w:rPr>
                <w:noProof/>
                <w:webHidden/>
              </w:rPr>
              <w:instrText xml:space="preserve"> PAGEREF _Toc183344158 \h </w:instrText>
            </w:r>
            <w:r>
              <w:rPr>
                <w:noProof/>
                <w:webHidden/>
              </w:rPr>
            </w:r>
            <w:r>
              <w:rPr>
                <w:noProof/>
                <w:webHidden/>
              </w:rPr>
              <w:fldChar w:fldCharType="separate"/>
            </w:r>
            <w:r>
              <w:rPr>
                <w:noProof/>
                <w:webHidden/>
              </w:rPr>
              <w:t>23</w:t>
            </w:r>
            <w:r>
              <w:rPr>
                <w:noProof/>
                <w:webHidden/>
              </w:rPr>
              <w:fldChar w:fldCharType="end"/>
            </w:r>
          </w:hyperlink>
        </w:p>
        <w:p w14:paraId="54D7B93C" w14:textId="31B6B44A" w:rsidR="00C024AC" w:rsidRDefault="00C024AC">
          <w:pPr>
            <w:pStyle w:val="TOC3"/>
            <w:tabs>
              <w:tab w:val="left" w:pos="1680"/>
              <w:tab w:val="right" w:leader="dot" w:pos="9060"/>
            </w:tabs>
            <w:rPr>
              <w:rFonts w:asciiTheme="minorHAnsi" w:eastAsiaTheme="minorEastAsia" w:hAnsiTheme="minorHAnsi" w:cstheme="minorBidi"/>
              <w:noProof/>
              <w:kern w:val="2"/>
              <w14:ligatures w14:val="standardContextual"/>
            </w:rPr>
          </w:pPr>
          <w:hyperlink w:anchor="_Toc183344159" w:history="1">
            <w:r w:rsidRPr="00DC596C">
              <w:rPr>
                <w:rStyle w:val="Hyperlink"/>
                <w:noProof/>
              </w:rPr>
              <w:t>3.3.2.1.</w:t>
            </w:r>
            <w:r>
              <w:rPr>
                <w:rFonts w:asciiTheme="minorHAnsi" w:eastAsiaTheme="minorEastAsia" w:hAnsiTheme="minorHAnsi" w:cstheme="minorBidi"/>
                <w:noProof/>
                <w:kern w:val="2"/>
                <w14:ligatures w14:val="standardContextual"/>
              </w:rPr>
              <w:tab/>
            </w:r>
            <w:r w:rsidRPr="00DC596C">
              <w:rPr>
                <w:rStyle w:val="Hyperlink"/>
                <w:noProof/>
              </w:rPr>
              <w:t>Justification</w:t>
            </w:r>
            <w:r>
              <w:rPr>
                <w:noProof/>
                <w:webHidden/>
              </w:rPr>
              <w:tab/>
            </w:r>
            <w:r>
              <w:rPr>
                <w:noProof/>
                <w:webHidden/>
              </w:rPr>
              <w:fldChar w:fldCharType="begin"/>
            </w:r>
            <w:r>
              <w:rPr>
                <w:noProof/>
                <w:webHidden/>
              </w:rPr>
              <w:instrText xml:space="preserve"> PAGEREF _Toc183344159 \h </w:instrText>
            </w:r>
            <w:r>
              <w:rPr>
                <w:noProof/>
                <w:webHidden/>
              </w:rPr>
            </w:r>
            <w:r>
              <w:rPr>
                <w:noProof/>
                <w:webHidden/>
              </w:rPr>
              <w:fldChar w:fldCharType="separate"/>
            </w:r>
            <w:r>
              <w:rPr>
                <w:noProof/>
                <w:webHidden/>
              </w:rPr>
              <w:t>23</w:t>
            </w:r>
            <w:r>
              <w:rPr>
                <w:noProof/>
                <w:webHidden/>
              </w:rPr>
              <w:fldChar w:fldCharType="end"/>
            </w:r>
          </w:hyperlink>
        </w:p>
        <w:p w14:paraId="72EA2117" w14:textId="4F9E3518" w:rsidR="00C024AC" w:rsidRDefault="00C024AC">
          <w:pPr>
            <w:pStyle w:val="TOC3"/>
            <w:tabs>
              <w:tab w:val="left" w:pos="1680"/>
              <w:tab w:val="right" w:leader="dot" w:pos="9060"/>
            </w:tabs>
            <w:rPr>
              <w:rFonts w:asciiTheme="minorHAnsi" w:eastAsiaTheme="minorEastAsia" w:hAnsiTheme="minorHAnsi" w:cstheme="minorBidi"/>
              <w:noProof/>
              <w:kern w:val="2"/>
              <w14:ligatures w14:val="standardContextual"/>
            </w:rPr>
          </w:pPr>
          <w:hyperlink w:anchor="_Toc183344160" w:history="1">
            <w:r w:rsidRPr="00DC596C">
              <w:rPr>
                <w:rStyle w:val="Hyperlink"/>
                <w:noProof/>
              </w:rPr>
              <w:t>3.3.2.2.</w:t>
            </w:r>
            <w:r>
              <w:rPr>
                <w:rFonts w:asciiTheme="minorHAnsi" w:eastAsiaTheme="minorEastAsia" w:hAnsiTheme="minorHAnsi" w:cstheme="minorBidi"/>
                <w:noProof/>
                <w:kern w:val="2"/>
                <w14:ligatures w14:val="standardContextual"/>
              </w:rPr>
              <w:tab/>
            </w:r>
            <w:r w:rsidRPr="00DC596C">
              <w:rPr>
                <w:rStyle w:val="Hyperlink"/>
                <w:noProof/>
              </w:rPr>
              <w:t>Evidence</w:t>
            </w:r>
            <w:r>
              <w:rPr>
                <w:noProof/>
                <w:webHidden/>
              </w:rPr>
              <w:tab/>
            </w:r>
            <w:r>
              <w:rPr>
                <w:noProof/>
                <w:webHidden/>
              </w:rPr>
              <w:fldChar w:fldCharType="begin"/>
            </w:r>
            <w:r>
              <w:rPr>
                <w:noProof/>
                <w:webHidden/>
              </w:rPr>
              <w:instrText xml:space="preserve"> PAGEREF _Toc183344160 \h </w:instrText>
            </w:r>
            <w:r>
              <w:rPr>
                <w:noProof/>
                <w:webHidden/>
              </w:rPr>
            </w:r>
            <w:r>
              <w:rPr>
                <w:noProof/>
                <w:webHidden/>
              </w:rPr>
              <w:fldChar w:fldCharType="separate"/>
            </w:r>
            <w:r>
              <w:rPr>
                <w:noProof/>
                <w:webHidden/>
              </w:rPr>
              <w:t>24</w:t>
            </w:r>
            <w:r>
              <w:rPr>
                <w:noProof/>
                <w:webHidden/>
              </w:rPr>
              <w:fldChar w:fldCharType="end"/>
            </w:r>
          </w:hyperlink>
        </w:p>
        <w:p w14:paraId="1B045795" w14:textId="57F28BF5" w:rsidR="00C024AC" w:rsidRDefault="00C024AC">
          <w:pPr>
            <w:pStyle w:val="TOC2"/>
            <w:tabs>
              <w:tab w:val="left" w:pos="1200"/>
              <w:tab w:val="right" w:leader="dot" w:pos="9060"/>
            </w:tabs>
            <w:rPr>
              <w:rFonts w:asciiTheme="minorHAnsi" w:eastAsiaTheme="minorEastAsia" w:hAnsiTheme="minorHAnsi" w:cstheme="minorBidi"/>
              <w:noProof/>
              <w:kern w:val="2"/>
              <w14:ligatures w14:val="standardContextual"/>
            </w:rPr>
          </w:pPr>
          <w:hyperlink w:anchor="_Toc183344161" w:history="1">
            <w:r w:rsidRPr="00DC596C">
              <w:rPr>
                <w:rStyle w:val="Hyperlink"/>
                <w:noProof/>
              </w:rPr>
              <w:t>3.3.3.</w:t>
            </w:r>
            <w:r>
              <w:rPr>
                <w:rFonts w:asciiTheme="minorHAnsi" w:eastAsiaTheme="minorEastAsia" w:hAnsiTheme="minorHAnsi" w:cstheme="minorBidi"/>
                <w:noProof/>
                <w:kern w:val="2"/>
                <w14:ligatures w14:val="standardContextual"/>
              </w:rPr>
              <w:tab/>
            </w:r>
            <w:r w:rsidRPr="00DC596C">
              <w:rPr>
                <w:rStyle w:val="Hyperlink"/>
                <w:noProof/>
              </w:rPr>
              <w:t>LO 3:</w:t>
            </w:r>
            <w:r>
              <w:rPr>
                <w:noProof/>
                <w:webHidden/>
              </w:rPr>
              <w:tab/>
            </w:r>
            <w:r>
              <w:rPr>
                <w:noProof/>
                <w:webHidden/>
              </w:rPr>
              <w:fldChar w:fldCharType="begin"/>
            </w:r>
            <w:r>
              <w:rPr>
                <w:noProof/>
                <w:webHidden/>
              </w:rPr>
              <w:instrText xml:space="preserve"> PAGEREF _Toc183344161 \h </w:instrText>
            </w:r>
            <w:r>
              <w:rPr>
                <w:noProof/>
                <w:webHidden/>
              </w:rPr>
            </w:r>
            <w:r>
              <w:rPr>
                <w:noProof/>
                <w:webHidden/>
              </w:rPr>
              <w:fldChar w:fldCharType="separate"/>
            </w:r>
            <w:r>
              <w:rPr>
                <w:noProof/>
                <w:webHidden/>
              </w:rPr>
              <w:t>24</w:t>
            </w:r>
            <w:r>
              <w:rPr>
                <w:noProof/>
                <w:webHidden/>
              </w:rPr>
              <w:fldChar w:fldCharType="end"/>
            </w:r>
          </w:hyperlink>
        </w:p>
        <w:p w14:paraId="10A0BC15" w14:textId="0913FC6A" w:rsidR="00C024AC" w:rsidRDefault="00C024AC">
          <w:pPr>
            <w:pStyle w:val="TOC3"/>
            <w:tabs>
              <w:tab w:val="left" w:pos="1680"/>
              <w:tab w:val="right" w:leader="dot" w:pos="9060"/>
            </w:tabs>
            <w:rPr>
              <w:rFonts w:asciiTheme="minorHAnsi" w:eastAsiaTheme="minorEastAsia" w:hAnsiTheme="minorHAnsi" w:cstheme="minorBidi"/>
              <w:noProof/>
              <w:kern w:val="2"/>
              <w14:ligatures w14:val="standardContextual"/>
            </w:rPr>
          </w:pPr>
          <w:hyperlink w:anchor="_Toc183344162" w:history="1">
            <w:r w:rsidRPr="00DC596C">
              <w:rPr>
                <w:rStyle w:val="Hyperlink"/>
                <w:noProof/>
              </w:rPr>
              <w:t>3.3.3.1.</w:t>
            </w:r>
            <w:r>
              <w:rPr>
                <w:rFonts w:asciiTheme="minorHAnsi" w:eastAsiaTheme="minorEastAsia" w:hAnsiTheme="minorHAnsi" w:cstheme="minorBidi"/>
                <w:noProof/>
                <w:kern w:val="2"/>
                <w14:ligatures w14:val="standardContextual"/>
              </w:rPr>
              <w:tab/>
            </w:r>
            <w:r w:rsidRPr="00DC596C">
              <w:rPr>
                <w:rStyle w:val="Hyperlink"/>
                <w:noProof/>
              </w:rPr>
              <w:t>Justification</w:t>
            </w:r>
            <w:r>
              <w:rPr>
                <w:noProof/>
                <w:webHidden/>
              </w:rPr>
              <w:tab/>
            </w:r>
            <w:r>
              <w:rPr>
                <w:noProof/>
                <w:webHidden/>
              </w:rPr>
              <w:fldChar w:fldCharType="begin"/>
            </w:r>
            <w:r>
              <w:rPr>
                <w:noProof/>
                <w:webHidden/>
              </w:rPr>
              <w:instrText xml:space="preserve"> PAGEREF _Toc183344162 \h </w:instrText>
            </w:r>
            <w:r>
              <w:rPr>
                <w:noProof/>
                <w:webHidden/>
              </w:rPr>
            </w:r>
            <w:r>
              <w:rPr>
                <w:noProof/>
                <w:webHidden/>
              </w:rPr>
              <w:fldChar w:fldCharType="separate"/>
            </w:r>
            <w:r>
              <w:rPr>
                <w:noProof/>
                <w:webHidden/>
              </w:rPr>
              <w:t>24</w:t>
            </w:r>
            <w:r>
              <w:rPr>
                <w:noProof/>
                <w:webHidden/>
              </w:rPr>
              <w:fldChar w:fldCharType="end"/>
            </w:r>
          </w:hyperlink>
        </w:p>
        <w:p w14:paraId="015C3A04" w14:textId="385E0561" w:rsidR="00C024AC" w:rsidRDefault="00C024AC">
          <w:pPr>
            <w:pStyle w:val="TOC3"/>
            <w:tabs>
              <w:tab w:val="left" w:pos="1680"/>
              <w:tab w:val="right" w:leader="dot" w:pos="9060"/>
            </w:tabs>
            <w:rPr>
              <w:rFonts w:asciiTheme="minorHAnsi" w:eastAsiaTheme="minorEastAsia" w:hAnsiTheme="minorHAnsi" w:cstheme="minorBidi"/>
              <w:noProof/>
              <w:kern w:val="2"/>
              <w14:ligatures w14:val="standardContextual"/>
            </w:rPr>
          </w:pPr>
          <w:hyperlink w:anchor="_Toc183344163" w:history="1">
            <w:r w:rsidRPr="00DC596C">
              <w:rPr>
                <w:rStyle w:val="Hyperlink"/>
                <w:noProof/>
              </w:rPr>
              <w:t>3.3.3.2.</w:t>
            </w:r>
            <w:r>
              <w:rPr>
                <w:rFonts w:asciiTheme="minorHAnsi" w:eastAsiaTheme="minorEastAsia" w:hAnsiTheme="minorHAnsi" w:cstheme="minorBidi"/>
                <w:noProof/>
                <w:kern w:val="2"/>
                <w14:ligatures w14:val="standardContextual"/>
              </w:rPr>
              <w:tab/>
            </w:r>
            <w:r w:rsidRPr="00DC596C">
              <w:rPr>
                <w:rStyle w:val="Hyperlink"/>
                <w:noProof/>
              </w:rPr>
              <w:t>Evidence</w:t>
            </w:r>
            <w:r>
              <w:rPr>
                <w:noProof/>
                <w:webHidden/>
              </w:rPr>
              <w:tab/>
            </w:r>
            <w:r>
              <w:rPr>
                <w:noProof/>
                <w:webHidden/>
              </w:rPr>
              <w:fldChar w:fldCharType="begin"/>
            </w:r>
            <w:r>
              <w:rPr>
                <w:noProof/>
                <w:webHidden/>
              </w:rPr>
              <w:instrText xml:space="preserve"> PAGEREF _Toc183344163 \h </w:instrText>
            </w:r>
            <w:r>
              <w:rPr>
                <w:noProof/>
                <w:webHidden/>
              </w:rPr>
            </w:r>
            <w:r>
              <w:rPr>
                <w:noProof/>
                <w:webHidden/>
              </w:rPr>
              <w:fldChar w:fldCharType="separate"/>
            </w:r>
            <w:r>
              <w:rPr>
                <w:noProof/>
                <w:webHidden/>
              </w:rPr>
              <w:t>24</w:t>
            </w:r>
            <w:r>
              <w:rPr>
                <w:noProof/>
                <w:webHidden/>
              </w:rPr>
              <w:fldChar w:fldCharType="end"/>
            </w:r>
          </w:hyperlink>
        </w:p>
        <w:p w14:paraId="4A2A4A66" w14:textId="631703BA" w:rsidR="00C024AC" w:rsidRDefault="00C024AC">
          <w:pPr>
            <w:pStyle w:val="TOC2"/>
            <w:tabs>
              <w:tab w:val="left" w:pos="1200"/>
              <w:tab w:val="right" w:leader="dot" w:pos="9060"/>
            </w:tabs>
            <w:rPr>
              <w:rFonts w:asciiTheme="minorHAnsi" w:eastAsiaTheme="minorEastAsia" w:hAnsiTheme="minorHAnsi" w:cstheme="minorBidi"/>
              <w:noProof/>
              <w:kern w:val="2"/>
              <w14:ligatures w14:val="standardContextual"/>
            </w:rPr>
          </w:pPr>
          <w:hyperlink w:anchor="_Toc183344164" w:history="1">
            <w:r w:rsidRPr="00DC596C">
              <w:rPr>
                <w:rStyle w:val="Hyperlink"/>
                <w:noProof/>
              </w:rPr>
              <w:t>3.3.4.</w:t>
            </w:r>
            <w:r>
              <w:rPr>
                <w:rFonts w:asciiTheme="minorHAnsi" w:eastAsiaTheme="minorEastAsia" w:hAnsiTheme="minorHAnsi" w:cstheme="minorBidi"/>
                <w:noProof/>
                <w:kern w:val="2"/>
                <w14:ligatures w14:val="standardContextual"/>
              </w:rPr>
              <w:tab/>
            </w:r>
            <w:r w:rsidRPr="00DC596C">
              <w:rPr>
                <w:rStyle w:val="Hyperlink"/>
                <w:noProof/>
              </w:rPr>
              <w:t>LO 4:</w:t>
            </w:r>
            <w:r>
              <w:rPr>
                <w:noProof/>
                <w:webHidden/>
              </w:rPr>
              <w:tab/>
            </w:r>
            <w:r>
              <w:rPr>
                <w:noProof/>
                <w:webHidden/>
              </w:rPr>
              <w:fldChar w:fldCharType="begin"/>
            </w:r>
            <w:r>
              <w:rPr>
                <w:noProof/>
                <w:webHidden/>
              </w:rPr>
              <w:instrText xml:space="preserve"> PAGEREF _Toc183344164 \h </w:instrText>
            </w:r>
            <w:r>
              <w:rPr>
                <w:noProof/>
                <w:webHidden/>
              </w:rPr>
            </w:r>
            <w:r>
              <w:rPr>
                <w:noProof/>
                <w:webHidden/>
              </w:rPr>
              <w:fldChar w:fldCharType="separate"/>
            </w:r>
            <w:r>
              <w:rPr>
                <w:noProof/>
                <w:webHidden/>
              </w:rPr>
              <w:t>25</w:t>
            </w:r>
            <w:r>
              <w:rPr>
                <w:noProof/>
                <w:webHidden/>
              </w:rPr>
              <w:fldChar w:fldCharType="end"/>
            </w:r>
          </w:hyperlink>
        </w:p>
        <w:p w14:paraId="53750592" w14:textId="23913311" w:rsidR="00C024AC" w:rsidRDefault="00C024AC">
          <w:pPr>
            <w:pStyle w:val="TOC3"/>
            <w:tabs>
              <w:tab w:val="left" w:pos="1680"/>
              <w:tab w:val="right" w:leader="dot" w:pos="9060"/>
            </w:tabs>
            <w:rPr>
              <w:rFonts w:asciiTheme="minorHAnsi" w:eastAsiaTheme="minorEastAsia" w:hAnsiTheme="minorHAnsi" w:cstheme="minorBidi"/>
              <w:noProof/>
              <w:kern w:val="2"/>
              <w14:ligatures w14:val="standardContextual"/>
            </w:rPr>
          </w:pPr>
          <w:hyperlink w:anchor="_Toc183344165" w:history="1">
            <w:r w:rsidRPr="00DC596C">
              <w:rPr>
                <w:rStyle w:val="Hyperlink"/>
                <w:noProof/>
              </w:rPr>
              <w:t>3.3.4.1.</w:t>
            </w:r>
            <w:r>
              <w:rPr>
                <w:rFonts w:asciiTheme="minorHAnsi" w:eastAsiaTheme="minorEastAsia" w:hAnsiTheme="minorHAnsi" w:cstheme="minorBidi"/>
                <w:noProof/>
                <w:kern w:val="2"/>
                <w14:ligatures w14:val="standardContextual"/>
              </w:rPr>
              <w:tab/>
            </w:r>
            <w:r w:rsidRPr="00DC596C">
              <w:rPr>
                <w:rStyle w:val="Hyperlink"/>
                <w:noProof/>
              </w:rPr>
              <w:t>Justification</w:t>
            </w:r>
            <w:r>
              <w:rPr>
                <w:noProof/>
                <w:webHidden/>
              </w:rPr>
              <w:tab/>
            </w:r>
            <w:r>
              <w:rPr>
                <w:noProof/>
                <w:webHidden/>
              </w:rPr>
              <w:fldChar w:fldCharType="begin"/>
            </w:r>
            <w:r>
              <w:rPr>
                <w:noProof/>
                <w:webHidden/>
              </w:rPr>
              <w:instrText xml:space="preserve"> PAGEREF _Toc183344165 \h </w:instrText>
            </w:r>
            <w:r>
              <w:rPr>
                <w:noProof/>
                <w:webHidden/>
              </w:rPr>
            </w:r>
            <w:r>
              <w:rPr>
                <w:noProof/>
                <w:webHidden/>
              </w:rPr>
              <w:fldChar w:fldCharType="separate"/>
            </w:r>
            <w:r>
              <w:rPr>
                <w:noProof/>
                <w:webHidden/>
              </w:rPr>
              <w:t>25</w:t>
            </w:r>
            <w:r>
              <w:rPr>
                <w:noProof/>
                <w:webHidden/>
              </w:rPr>
              <w:fldChar w:fldCharType="end"/>
            </w:r>
          </w:hyperlink>
        </w:p>
        <w:p w14:paraId="4B63812A" w14:textId="0EADD5A1" w:rsidR="00C024AC" w:rsidRDefault="00C024AC">
          <w:pPr>
            <w:pStyle w:val="TOC3"/>
            <w:tabs>
              <w:tab w:val="left" w:pos="1680"/>
              <w:tab w:val="right" w:leader="dot" w:pos="9060"/>
            </w:tabs>
            <w:rPr>
              <w:rFonts w:asciiTheme="minorHAnsi" w:eastAsiaTheme="minorEastAsia" w:hAnsiTheme="minorHAnsi" w:cstheme="minorBidi"/>
              <w:noProof/>
              <w:kern w:val="2"/>
              <w14:ligatures w14:val="standardContextual"/>
            </w:rPr>
          </w:pPr>
          <w:hyperlink w:anchor="_Toc183344166" w:history="1">
            <w:r w:rsidRPr="00DC596C">
              <w:rPr>
                <w:rStyle w:val="Hyperlink"/>
                <w:noProof/>
              </w:rPr>
              <w:t>3.3.4.2.</w:t>
            </w:r>
            <w:r>
              <w:rPr>
                <w:rFonts w:asciiTheme="minorHAnsi" w:eastAsiaTheme="minorEastAsia" w:hAnsiTheme="minorHAnsi" w:cstheme="minorBidi"/>
                <w:noProof/>
                <w:kern w:val="2"/>
                <w14:ligatures w14:val="standardContextual"/>
              </w:rPr>
              <w:tab/>
            </w:r>
            <w:r w:rsidRPr="00DC596C">
              <w:rPr>
                <w:rStyle w:val="Hyperlink"/>
                <w:noProof/>
              </w:rPr>
              <w:t>Evidence</w:t>
            </w:r>
            <w:r>
              <w:rPr>
                <w:noProof/>
                <w:webHidden/>
              </w:rPr>
              <w:tab/>
            </w:r>
            <w:r>
              <w:rPr>
                <w:noProof/>
                <w:webHidden/>
              </w:rPr>
              <w:fldChar w:fldCharType="begin"/>
            </w:r>
            <w:r>
              <w:rPr>
                <w:noProof/>
                <w:webHidden/>
              </w:rPr>
              <w:instrText xml:space="preserve"> PAGEREF _Toc183344166 \h </w:instrText>
            </w:r>
            <w:r>
              <w:rPr>
                <w:noProof/>
                <w:webHidden/>
              </w:rPr>
            </w:r>
            <w:r>
              <w:rPr>
                <w:noProof/>
                <w:webHidden/>
              </w:rPr>
              <w:fldChar w:fldCharType="separate"/>
            </w:r>
            <w:r>
              <w:rPr>
                <w:noProof/>
                <w:webHidden/>
              </w:rPr>
              <w:t>25</w:t>
            </w:r>
            <w:r>
              <w:rPr>
                <w:noProof/>
                <w:webHidden/>
              </w:rPr>
              <w:fldChar w:fldCharType="end"/>
            </w:r>
          </w:hyperlink>
        </w:p>
        <w:p w14:paraId="435EFAE7" w14:textId="22E3AFE2" w:rsidR="00C024AC" w:rsidRDefault="00C024AC">
          <w:pPr>
            <w:pStyle w:val="TOC2"/>
            <w:tabs>
              <w:tab w:val="left" w:pos="1200"/>
              <w:tab w:val="right" w:leader="dot" w:pos="9060"/>
            </w:tabs>
            <w:rPr>
              <w:rFonts w:asciiTheme="minorHAnsi" w:eastAsiaTheme="minorEastAsia" w:hAnsiTheme="minorHAnsi" w:cstheme="minorBidi"/>
              <w:noProof/>
              <w:kern w:val="2"/>
              <w14:ligatures w14:val="standardContextual"/>
            </w:rPr>
          </w:pPr>
          <w:hyperlink w:anchor="_Toc183344167" w:history="1">
            <w:r w:rsidRPr="00DC596C">
              <w:rPr>
                <w:rStyle w:val="Hyperlink"/>
                <w:noProof/>
              </w:rPr>
              <w:t>3.3.5.</w:t>
            </w:r>
            <w:r>
              <w:rPr>
                <w:rFonts w:asciiTheme="minorHAnsi" w:eastAsiaTheme="minorEastAsia" w:hAnsiTheme="minorHAnsi" w:cstheme="minorBidi"/>
                <w:noProof/>
                <w:kern w:val="2"/>
                <w14:ligatures w14:val="standardContextual"/>
              </w:rPr>
              <w:tab/>
            </w:r>
            <w:r w:rsidRPr="00DC596C">
              <w:rPr>
                <w:rStyle w:val="Hyperlink"/>
                <w:noProof/>
              </w:rPr>
              <w:t>LO 5:</w:t>
            </w:r>
            <w:r>
              <w:rPr>
                <w:noProof/>
                <w:webHidden/>
              </w:rPr>
              <w:tab/>
            </w:r>
            <w:r>
              <w:rPr>
                <w:noProof/>
                <w:webHidden/>
              </w:rPr>
              <w:fldChar w:fldCharType="begin"/>
            </w:r>
            <w:r>
              <w:rPr>
                <w:noProof/>
                <w:webHidden/>
              </w:rPr>
              <w:instrText xml:space="preserve"> PAGEREF _Toc183344167 \h </w:instrText>
            </w:r>
            <w:r>
              <w:rPr>
                <w:noProof/>
                <w:webHidden/>
              </w:rPr>
            </w:r>
            <w:r>
              <w:rPr>
                <w:noProof/>
                <w:webHidden/>
              </w:rPr>
              <w:fldChar w:fldCharType="separate"/>
            </w:r>
            <w:r>
              <w:rPr>
                <w:noProof/>
                <w:webHidden/>
              </w:rPr>
              <w:t>25</w:t>
            </w:r>
            <w:r>
              <w:rPr>
                <w:noProof/>
                <w:webHidden/>
              </w:rPr>
              <w:fldChar w:fldCharType="end"/>
            </w:r>
          </w:hyperlink>
        </w:p>
        <w:p w14:paraId="2DCC572C" w14:textId="1550F66E" w:rsidR="00C024AC" w:rsidRDefault="00C024AC">
          <w:pPr>
            <w:pStyle w:val="TOC3"/>
            <w:tabs>
              <w:tab w:val="left" w:pos="1680"/>
              <w:tab w:val="right" w:leader="dot" w:pos="9060"/>
            </w:tabs>
            <w:rPr>
              <w:rFonts w:asciiTheme="minorHAnsi" w:eastAsiaTheme="minorEastAsia" w:hAnsiTheme="minorHAnsi" w:cstheme="minorBidi"/>
              <w:noProof/>
              <w:kern w:val="2"/>
              <w14:ligatures w14:val="standardContextual"/>
            </w:rPr>
          </w:pPr>
          <w:hyperlink w:anchor="_Toc183344168" w:history="1">
            <w:r w:rsidRPr="00DC596C">
              <w:rPr>
                <w:rStyle w:val="Hyperlink"/>
                <w:noProof/>
              </w:rPr>
              <w:t>3.3.5.1.</w:t>
            </w:r>
            <w:r>
              <w:rPr>
                <w:rFonts w:asciiTheme="minorHAnsi" w:eastAsiaTheme="minorEastAsia" w:hAnsiTheme="minorHAnsi" w:cstheme="minorBidi"/>
                <w:noProof/>
                <w:kern w:val="2"/>
                <w14:ligatures w14:val="standardContextual"/>
              </w:rPr>
              <w:tab/>
            </w:r>
            <w:r w:rsidRPr="00DC596C">
              <w:rPr>
                <w:rStyle w:val="Hyperlink"/>
                <w:noProof/>
              </w:rPr>
              <w:t>Justification</w:t>
            </w:r>
            <w:r>
              <w:rPr>
                <w:noProof/>
                <w:webHidden/>
              </w:rPr>
              <w:tab/>
            </w:r>
            <w:r>
              <w:rPr>
                <w:noProof/>
                <w:webHidden/>
              </w:rPr>
              <w:fldChar w:fldCharType="begin"/>
            </w:r>
            <w:r>
              <w:rPr>
                <w:noProof/>
                <w:webHidden/>
              </w:rPr>
              <w:instrText xml:space="preserve"> PAGEREF _Toc183344168 \h </w:instrText>
            </w:r>
            <w:r>
              <w:rPr>
                <w:noProof/>
                <w:webHidden/>
              </w:rPr>
            </w:r>
            <w:r>
              <w:rPr>
                <w:noProof/>
                <w:webHidden/>
              </w:rPr>
              <w:fldChar w:fldCharType="separate"/>
            </w:r>
            <w:r>
              <w:rPr>
                <w:noProof/>
                <w:webHidden/>
              </w:rPr>
              <w:t>26</w:t>
            </w:r>
            <w:r>
              <w:rPr>
                <w:noProof/>
                <w:webHidden/>
              </w:rPr>
              <w:fldChar w:fldCharType="end"/>
            </w:r>
          </w:hyperlink>
        </w:p>
        <w:p w14:paraId="1338F201" w14:textId="6632F15F" w:rsidR="00C024AC" w:rsidRDefault="00C024AC">
          <w:pPr>
            <w:pStyle w:val="TOC3"/>
            <w:tabs>
              <w:tab w:val="left" w:pos="1680"/>
              <w:tab w:val="right" w:leader="dot" w:pos="9060"/>
            </w:tabs>
            <w:rPr>
              <w:rFonts w:asciiTheme="minorHAnsi" w:eastAsiaTheme="minorEastAsia" w:hAnsiTheme="minorHAnsi" w:cstheme="minorBidi"/>
              <w:noProof/>
              <w:kern w:val="2"/>
              <w14:ligatures w14:val="standardContextual"/>
            </w:rPr>
          </w:pPr>
          <w:hyperlink w:anchor="_Toc183344169" w:history="1">
            <w:r w:rsidRPr="00DC596C">
              <w:rPr>
                <w:rStyle w:val="Hyperlink"/>
                <w:noProof/>
              </w:rPr>
              <w:t>3.3.5.2.</w:t>
            </w:r>
            <w:r>
              <w:rPr>
                <w:rFonts w:asciiTheme="minorHAnsi" w:eastAsiaTheme="minorEastAsia" w:hAnsiTheme="minorHAnsi" w:cstheme="minorBidi"/>
                <w:noProof/>
                <w:kern w:val="2"/>
                <w14:ligatures w14:val="standardContextual"/>
              </w:rPr>
              <w:tab/>
            </w:r>
            <w:r w:rsidRPr="00DC596C">
              <w:rPr>
                <w:rStyle w:val="Hyperlink"/>
                <w:noProof/>
              </w:rPr>
              <w:t>Evidence</w:t>
            </w:r>
            <w:r>
              <w:rPr>
                <w:noProof/>
                <w:webHidden/>
              </w:rPr>
              <w:tab/>
            </w:r>
            <w:r>
              <w:rPr>
                <w:noProof/>
                <w:webHidden/>
              </w:rPr>
              <w:fldChar w:fldCharType="begin"/>
            </w:r>
            <w:r>
              <w:rPr>
                <w:noProof/>
                <w:webHidden/>
              </w:rPr>
              <w:instrText xml:space="preserve"> PAGEREF _Toc183344169 \h </w:instrText>
            </w:r>
            <w:r>
              <w:rPr>
                <w:noProof/>
                <w:webHidden/>
              </w:rPr>
            </w:r>
            <w:r>
              <w:rPr>
                <w:noProof/>
                <w:webHidden/>
              </w:rPr>
              <w:fldChar w:fldCharType="separate"/>
            </w:r>
            <w:r>
              <w:rPr>
                <w:noProof/>
                <w:webHidden/>
              </w:rPr>
              <w:t>26</w:t>
            </w:r>
            <w:r>
              <w:rPr>
                <w:noProof/>
                <w:webHidden/>
              </w:rPr>
              <w:fldChar w:fldCharType="end"/>
            </w:r>
          </w:hyperlink>
        </w:p>
        <w:p w14:paraId="0AA8BAA0" w14:textId="60B83151" w:rsidR="00C024AC" w:rsidRDefault="00C024AC">
          <w:pPr>
            <w:pStyle w:val="TOC2"/>
            <w:tabs>
              <w:tab w:val="left" w:pos="1200"/>
              <w:tab w:val="right" w:leader="dot" w:pos="9060"/>
            </w:tabs>
            <w:rPr>
              <w:rFonts w:asciiTheme="minorHAnsi" w:eastAsiaTheme="minorEastAsia" w:hAnsiTheme="minorHAnsi" w:cstheme="minorBidi"/>
              <w:noProof/>
              <w:kern w:val="2"/>
              <w14:ligatures w14:val="standardContextual"/>
            </w:rPr>
          </w:pPr>
          <w:hyperlink w:anchor="_Toc183344170" w:history="1">
            <w:r w:rsidRPr="00DC596C">
              <w:rPr>
                <w:rStyle w:val="Hyperlink"/>
                <w:noProof/>
              </w:rPr>
              <w:t>3.3.6.</w:t>
            </w:r>
            <w:r>
              <w:rPr>
                <w:rFonts w:asciiTheme="minorHAnsi" w:eastAsiaTheme="minorEastAsia" w:hAnsiTheme="minorHAnsi" w:cstheme="minorBidi"/>
                <w:noProof/>
                <w:kern w:val="2"/>
                <w14:ligatures w14:val="standardContextual"/>
              </w:rPr>
              <w:tab/>
            </w:r>
            <w:r w:rsidRPr="00DC596C">
              <w:rPr>
                <w:rStyle w:val="Hyperlink"/>
                <w:noProof/>
              </w:rPr>
              <w:t>LO 6:</w:t>
            </w:r>
            <w:r>
              <w:rPr>
                <w:noProof/>
                <w:webHidden/>
              </w:rPr>
              <w:tab/>
            </w:r>
            <w:r>
              <w:rPr>
                <w:noProof/>
                <w:webHidden/>
              </w:rPr>
              <w:fldChar w:fldCharType="begin"/>
            </w:r>
            <w:r>
              <w:rPr>
                <w:noProof/>
                <w:webHidden/>
              </w:rPr>
              <w:instrText xml:space="preserve"> PAGEREF _Toc183344170 \h </w:instrText>
            </w:r>
            <w:r>
              <w:rPr>
                <w:noProof/>
                <w:webHidden/>
              </w:rPr>
            </w:r>
            <w:r>
              <w:rPr>
                <w:noProof/>
                <w:webHidden/>
              </w:rPr>
              <w:fldChar w:fldCharType="separate"/>
            </w:r>
            <w:r>
              <w:rPr>
                <w:noProof/>
                <w:webHidden/>
              </w:rPr>
              <w:t>26</w:t>
            </w:r>
            <w:r>
              <w:rPr>
                <w:noProof/>
                <w:webHidden/>
              </w:rPr>
              <w:fldChar w:fldCharType="end"/>
            </w:r>
          </w:hyperlink>
        </w:p>
        <w:p w14:paraId="060C50B0" w14:textId="1767CF0E" w:rsidR="00C024AC" w:rsidRDefault="00C024AC">
          <w:pPr>
            <w:pStyle w:val="TOC3"/>
            <w:tabs>
              <w:tab w:val="left" w:pos="1680"/>
              <w:tab w:val="right" w:leader="dot" w:pos="9060"/>
            </w:tabs>
            <w:rPr>
              <w:rFonts w:asciiTheme="minorHAnsi" w:eastAsiaTheme="minorEastAsia" w:hAnsiTheme="minorHAnsi" w:cstheme="minorBidi"/>
              <w:noProof/>
              <w:kern w:val="2"/>
              <w14:ligatures w14:val="standardContextual"/>
            </w:rPr>
          </w:pPr>
          <w:hyperlink w:anchor="_Toc183344171" w:history="1">
            <w:r w:rsidRPr="00DC596C">
              <w:rPr>
                <w:rStyle w:val="Hyperlink"/>
                <w:noProof/>
              </w:rPr>
              <w:t>3.3.6.1.</w:t>
            </w:r>
            <w:r>
              <w:rPr>
                <w:rFonts w:asciiTheme="minorHAnsi" w:eastAsiaTheme="minorEastAsia" w:hAnsiTheme="minorHAnsi" w:cstheme="minorBidi"/>
                <w:noProof/>
                <w:kern w:val="2"/>
                <w14:ligatures w14:val="standardContextual"/>
              </w:rPr>
              <w:tab/>
            </w:r>
            <w:r w:rsidRPr="00DC596C">
              <w:rPr>
                <w:rStyle w:val="Hyperlink"/>
                <w:noProof/>
              </w:rPr>
              <w:t>Justification</w:t>
            </w:r>
            <w:r>
              <w:rPr>
                <w:noProof/>
                <w:webHidden/>
              </w:rPr>
              <w:tab/>
            </w:r>
            <w:r>
              <w:rPr>
                <w:noProof/>
                <w:webHidden/>
              </w:rPr>
              <w:fldChar w:fldCharType="begin"/>
            </w:r>
            <w:r>
              <w:rPr>
                <w:noProof/>
                <w:webHidden/>
              </w:rPr>
              <w:instrText xml:space="preserve"> PAGEREF _Toc183344171 \h </w:instrText>
            </w:r>
            <w:r>
              <w:rPr>
                <w:noProof/>
                <w:webHidden/>
              </w:rPr>
            </w:r>
            <w:r>
              <w:rPr>
                <w:noProof/>
                <w:webHidden/>
              </w:rPr>
              <w:fldChar w:fldCharType="separate"/>
            </w:r>
            <w:r>
              <w:rPr>
                <w:noProof/>
                <w:webHidden/>
              </w:rPr>
              <w:t>26</w:t>
            </w:r>
            <w:r>
              <w:rPr>
                <w:noProof/>
                <w:webHidden/>
              </w:rPr>
              <w:fldChar w:fldCharType="end"/>
            </w:r>
          </w:hyperlink>
        </w:p>
        <w:p w14:paraId="21802B22" w14:textId="21FFD9CF" w:rsidR="00C024AC" w:rsidRDefault="00C024AC">
          <w:pPr>
            <w:pStyle w:val="TOC3"/>
            <w:tabs>
              <w:tab w:val="left" w:pos="1680"/>
              <w:tab w:val="right" w:leader="dot" w:pos="9060"/>
            </w:tabs>
            <w:rPr>
              <w:rFonts w:asciiTheme="minorHAnsi" w:eastAsiaTheme="minorEastAsia" w:hAnsiTheme="minorHAnsi" w:cstheme="minorBidi"/>
              <w:noProof/>
              <w:kern w:val="2"/>
              <w14:ligatures w14:val="standardContextual"/>
            </w:rPr>
          </w:pPr>
          <w:hyperlink w:anchor="_Toc183344172" w:history="1">
            <w:r w:rsidRPr="00DC596C">
              <w:rPr>
                <w:rStyle w:val="Hyperlink"/>
                <w:noProof/>
              </w:rPr>
              <w:t>3.3.6.2.</w:t>
            </w:r>
            <w:r>
              <w:rPr>
                <w:rFonts w:asciiTheme="minorHAnsi" w:eastAsiaTheme="minorEastAsia" w:hAnsiTheme="minorHAnsi" w:cstheme="minorBidi"/>
                <w:noProof/>
                <w:kern w:val="2"/>
                <w14:ligatures w14:val="standardContextual"/>
              </w:rPr>
              <w:tab/>
            </w:r>
            <w:r w:rsidRPr="00DC596C">
              <w:rPr>
                <w:rStyle w:val="Hyperlink"/>
                <w:noProof/>
              </w:rPr>
              <w:t>Evidence</w:t>
            </w:r>
            <w:r>
              <w:rPr>
                <w:noProof/>
                <w:webHidden/>
              </w:rPr>
              <w:tab/>
            </w:r>
            <w:r>
              <w:rPr>
                <w:noProof/>
                <w:webHidden/>
              </w:rPr>
              <w:fldChar w:fldCharType="begin"/>
            </w:r>
            <w:r>
              <w:rPr>
                <w:noProof/>
                <w:webHidden/>
              </w:rPr>
              <w:instrText xml:space="preserve"> PAGEREF _Toc183344172 \h </w:instrText>
            </w:r>
            <w:r>
              <w:rPr>
                <w:noProof/>
                <w:webHidden/>
              </w:rPr>
            </w:r>
            <w:r>
              <w:rPr>
                <w:noProof/>
                <w:webHidden/>
              </w:rPr>
              <w:fldChar w:fldCharType="separate"/>
            </w:r>
            <w:r>
              <w:rPr>
                <w:noProof/>
                <w:webHidden/>
              </w:rPr>
              <w:t>27</w:t>
            </w:r>
            <w:r>
              <w:rPr>
                <w:noProof/>
                <w:webHidden/>
              </w:rPr>
              <w:fldChar w:fldCharType="end"/>
            </w:r>
          </w:hyperlink>
        </w:p>
        <w:p w14:paraId="089A8654" w14:textId="6F53A6D9" w:rsidR="00C024AC" w:rsidRDefault="00C024AC">
          <w:r>
            <w:rPr>
              <w:b/>
              <w:bCs/>
              <w:noProof/>
            </w:rPr>
            <w:fldChar w:fldCharType="end"/>
          </w:r>
        </w:p>
      </w:sdtContent>
    </w:sdt>
    <w:p w14:paraId="6A0F014C" w14:textId="77777777" w:rsidR="00C024AC" w:rsidRDefault="00C024AC">
      <w:pPr>
        <w:spacing w:after="160" w:line="278" w:lineRule="auto"/>
      </w:pPr>
    </w:p>
    <w:p w14:paraId="2AF904F2" w14:textId="77777777" w:rsidR="00C024AC" w:rsidRDefault="00C024AC">
      <w:pPr>
        <w:spacing w:after="160" w:line="278" w:lineRule="auto"/>
      </w:pPr>
    </w:p>
    <w:p w14:paraId="54691195" w14:textId="5DD46335" w:rsidR="00C024AC" w:rsidRDefault="00C024AC">
      <w:pPr>
        <w:spacing w:after="160" w:line="278" w:lineRule="auto"/>
      </w:pPr>
      <w:r>
        <w:br w:type="page"/>
      </w:r>
    </w:p>
    <w:p w14:paraId="26CFDD2D" w14:textId="77777777" w:rsidR="003B4C8A" w:rsidRDefault="003B4C8A" w:rsidP="003B4C8A">
      <w:pPr>
        <w:tabs>
          <w:tab w:val="left" w:pos="1369"/>
        </w:tabs>
        <w:spacing w:after="160" w:line="278" w:lineRule="auto"/>
      </w:pPr>
    </w:p>
    <w:p w14:paraId="629F08DA" w14:textId="77777777" w:rsidR="00FF0615" w:rsidRDefault="00FF0615">
      <w:pPr>
        <w:rPr>
          <w:rFonts w:asciiTheme="majorHAnsi" w:eastAsiaTheme="majorEastAsia" w:hAnsiTheme="majorHAnsi" w:cstheme="majorBidi"/>
          <w:color w:val="0F4761" w:themeColor="accent1" w:themeShade="BF"/>
          <w:sz w:val="40"/>
          <w:szCs w:val="40"/>
        </w:rPr>
      </w:pPr>
    </w:p>
    <w:p w14:paraId="154C6B80" w14:textId="118DDBA0" w:rsidR="00492B49" w:rsidRPr="00254C86" w:rsidRDefault="00492B49" w:rsidP="00492B49">
      <w:pPr>
        <w:spacing w:after="200" w:line="276" w:lineRule="auto"/>
        <w:rPr>
          <w:b/>
          <w:bCs/>
          <w:color w:val="595959"/>
          <w:lang w:val="en"/>
        </w:rPr>
      </w:pPr>
      <w:r>
        <w:rPr>
          <w:noProof/>
          <w:lang w:val="nl-NL"/>
        </w:rPr>
        <w:drawing>
          <wp:anchor distT="0" distB="0" distL="114300" distR="114300" simplePos="0" relativeHeight="251665408" behindDoc="0" locked="0" layoutInCell="1" allowOverlap="1" wp14:anchorId="4933236B" wp14:editId="078EEFB0">
            <wp:simplePos x="0" y="0"/>
            <wp:positionH relativeFrom="column">
              <wp:posOffset>2540</wp:posOffset>
            </wp:positionH>
            <wp:positionV relativeFrom="paragraph">
              <wp:posOffset>-67310</wp:posOffset>
            </wp:positionV>
            <wp:extent cx="2695575" cy="1800225"/>
            <wp:effectExtent l="0" t="0" r="9525" b="9525"/>
            <wp:wrapSquare wrapText="right"/>
            <wp:docPr id="1067575847" name="Picture 4" descr="Uni Ap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descr="Uni App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95575" cy="1800225"/>
                    </a:xfrm>
                    <a:prstGeom prst="rect">
                      <a:avLst/>
                    </a:prstGeom>
                    <a:noFill/>
                  </pic:spPr>
                </pic:pic>
              </a:graphicData>
            </a:graphic>
            <wp14:sizeRelH relativeFrom="page">
              <wp14:pctWidth>0</wp14:pctWidth>
            </wp14:sizeRelH>
            <wp14:sizeRelV relativeFrom="page">
              <wp14:pctHeight>0</wp14:pctHeight>
            </wp14:sizeRelV>
          </wp:anchor>
        </w:drawing>
      </w:r>
    </w:p>
    <w:p w14:paraId="2FC4BDAE" w14:textId="77777777" w:rsidR="00492B49" w:rsidRPr="00254C86" w:rsidRDefault="00492B49" w:rsidP="00492B49">
      <w:pPr>
        <w:rPr>
          <w:rFonts w:ascii="Calibri" w:eastAsia="Calibri" w:hAnsi="Calibri"/>
          <w:sz w:val="18"/>
          <w:szCs w:val="22"/>
          <w:lang w:val="en-GB"/>
        </w:rPr>
      </w:pPr>
    </w:p>
    <w:p w14:paraId="29AD8E2F" w14:textId="77777777" w:rsidR="00492B49" w:rsidRPr="00254C86" w:rsidRDefault="00492B49" w:rsidP="00492B49">
      <w:pPr>
        <w:spacing w:after="200" w:line="276" w:lineRule="auto"/>
        <w:rPr>
          <w:rFonts w:ascii="Calibri" w:eastAsia="Calibri" w:hAnsi="Calibri"/>
          <w:sz w:val="18"/>
          <w:szCs w:val="22"/>
          <w:lang w:val="en-GB"/>
        </w:rPr>
      </w:pPr>
    </w:p>
    <w:p w14:paraId="02346FFA" w14:textId="77777777" w:rsidR="00492B49" w:rsidRPr="00254C86" w:rsidRDefault="00492B49" w:rsidP="00492B49">
      <w:pPr>
        <w:spacing w:after="200" w:line="276" w:lineRule="auto"/>
        <w:rPr>
          <w:rFonts w:ascii="Calibri" w:eastAsia="Calibri" w:hAnsi="Calibri"/>
          <w:sz w:val="18"/>
          <w:szCs w:val="22"/>
          <w:lang w:val="en-GB"/>
        </w:rPr>
      </w:pPr>
    </w:p>
    <w:p w14:paraId="30B88790" w14:textId="77777777" w:rsidR="00492B49" w:rsidRPr="00254C86" w:rsidRDefault="00492B49" w:rsidP="00492B49">
      <w:pPr>
        <w:spacing w:after="200" w:line="276" w:lineRule="auto"/>
        <w:rPr>
          <w:rFonts w:ascii="Calibri" w:eastAsia="Calibri" w:hAnsi="Calibri"/>
          <w:sz w:val="18"/>
          <w:szCs w:val="22"/>
          <w:lang w:val="en-GB"/>
        </w:rPr>
      </w:pPr>
    </w:p>
    <w:p w14:paraId="32356C91" w14:textId="77777777" w:rsidR="00492B49" w:rsidRPr="00254C86" w:rsidRDefault="00492B49" w:rsidP="00492B49">
      <w:pPr>
        <w:spacing w:after="200" w:line="276" w:lineRule="auto"/>
        <w:rPr>
          <w:rFonts w:ascii="Calibri" w:eastAsia="Calibri" w:hAnsi="Calibri"/>
          <w:sz w:val="18"/>
          <w:szCs w:val="22"/>
          <w:lang w:val="en-GB"/>
        </w:rPr>
      </w:pPr>
    </w:p>
    <w:p w14:paraId="4692CB92" w14:textId="77777777" w:rsidR="00492B49" w:rsidRPr="00254C86" w:rsidRDefault="00492B49" w:rsidP="00492B49">
      <w:pPr>
        <w:spacing w:after="200" w:line="276" w:lineRule="auto"/>
        <w:rPr>
          <w:rFonts w:ascii="Calibri" w:eastAsia="Calibri" w:hAnsi="Calibri"/>
          <w:sz w:val="18"/>
          <w:szCs w:val="22"/>
          <w:lang w:val="en-GB"/>
        </w:rPr>
      </w:pPr>
    </w:p>
    <w:p w14:paraId="0898722A" w14:textId="77777777" w:rsidR="00492B49" w:rsidRPr="00254C86" w:rsidRDefault="00492B49" w:rsidP="00492B49">
      <w:pPr>
        <w:spacing w:after="200" w:line="276" w:lineRule="auto"/>
        <w:rPr>
          <w:rFonts w:ascii="Calibri" w:eastAsia="Calibri" w:hAnsi="Calibri"/>
          <w:b/>
          <w:sz w:val="22"/>
          <w:szCs w:val="22"/>
          <w:lang w:val="en-GB"/>
        </w:rPr>
      </w:pPr>
      <w:r>
        <w:rPr>
          <w:rFonts w:ascii="Calibri" w:eastAsia="Calibri" w:hAnsi="Calibri"/>
          <w:b/>
          <w:sz w:val="22"/>
          <w:szCs w:val="22"/>
          <w:lang w:val="en-GB"/>
        </w:rPr>
        <w:t>GRADUATION-I</w:t>
      </w:r>
      <w:r w:rsidRPr="00254C86">
        <w:rPr>
          <w:rFonts w:ascii="Calibri" w:eastAsia="Calibri" w:hAnsi="Calibri"/>
          <w:b/>
          <w:sz w:val="22"/>
          <w:szCs w:val="22"/>
          <w:lang w:val="en-GB"/>
        </w:rPr>
        <w:t xml:space="preserve">NTERNSHIP </w:t>
      </w:r>
      <w:r>
        <w:rPr>
          <w:rFonts w:ascii="Calibri" w:eastAsia="Calibri" w:hAnsi="Calibri"/>
          <w:b/>
          <w:sz w:val="22"/>
          <w:szCs w:val="22"/>
          <w:lang w:val="en-GB"/>
        </w:rPr>
        <w:t>PORTFOLIO BACHELOR-ICT</w:t>
      </w:r>
    </w:p>
    <w:p w14:paraId="5B606BBB" w14:textId="77777777" w:rsidR="00492B49" w:rsidRPr="00254C86" w:rsidRDefault="00492B49" w:rsidP="00492B49">
      <w:pPr>
        <w:spacing w:after="200" w:line="276" w:lineRule="auto"/>
        <w:rPr>
          <w:rFonts w:ascii="Calibri" w:eastAsia="Calibri" w:hAnsi="Calibri"/>
          <w:b/>
          <w:sz w:val="22"/>
          <w:szCs w:val="22"/>
          <w:lang w:val="en-GB"/>
        </w:rPr>
      </w:pPr>
      <w:r w:rsidRPr="00254C86">
        <w:rPr>
          <w:rFonts w:ascii="Calibri" w:eastAsia="Calibri" w:hAnsi="Calibri"/>
          <w:b/>
          <w:sz w:val="22"/>
          <w:szCs w:val="22"/>
          <w:lang w:val="en-GB"/>
        </w:rPr>
        <w:t>FONTYS UNIVERSITY OF APPLIED SCIENCES</w:t>
      </w:r>
    </w:p>
    <w:p w14:paraId="1D11C0CC" w14:textId="77777777" w:rsidR="00492B49" w:rsidRPr="00254C86" w:rsidRDefault="00492B49" w:rsidP="00492B49">
      <w:pPr>
        <w:spacing w:after="200" w:line="276" w:lineRule="auto"/>
        <w:rPr>
          <w:rFonts w:ascii="Calibri" w:eastAsia="Calibri" w:hAnsi="Calibri"/>
          <w:sz w:val="18"/>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3"/>
        <w:gridCol w:w="4527"/>
      </w:tblGrid>
      <w:tr w:rsidR="00492B49" w:rsidRPr="00B240A1" w14:paraId="17C2AF63" w14:textId="77777777" w:rsidTr="00733D84">
        <w:tc>
          <w:tcPr>
            <w:tcW w:w="9212" w:type="dxa"/>
            <w:gridSpan w:val="2"/>
            <w:shd w:val="clear" w:color="auto" w:fill="DBE5F1"/>
          </w:tcPr>
          <w:p w14:paraId="4D1E201C" w14:textId="77777777" w:rsidR="00492B49" w:rsidRPr="00254C86" w:rsidRDefault="00492B49" w:rsidP="00733D84">
            <w:pPr>
              <w:rPr>
                <w:rFonts w:ascii="Calibri" w:eastAsia="Calibri" w:hAnsi="Calibri"/>
                <w:b/>
                <w:sz w:val="22"/>
                <w:szCs w:val="22"/>
                <w:lang w:val="en-GB"/>
              </w:rPr>
            </w:pPr>
            <w:r>
              <w:rPr>
                <w:rFonts w:ascii="Calibri" w:eastAsia="Calibri" w:hAnsi="Calibri"/>
                <w:b/>
                <w:sz w:val="22"/>
                <w:szCs w:val="22"/>
                <w:lang w:val="en-GB"/>
              </w:rPr>
              <w:t>S</w:t>
            </w:r>
            <w:r w:rsidRPr="00254C86">
              <w:rPr>
                <w:rFonts w:ascii="Calibri" w:eastAsia="Calibri" w:hAnsi="Calibri"/>
                <w:b/>
                <w:sz w:val="22"/>
                <w:szCs w:val="22"/>
                <w:lang w:val="en-GB"/>
              </w:rPr>
              <w:t>tudent:</w:t>
            </w:r>
          </w:p>
        </w:tc>
      </w:tr>
      <w:tr w:rsidR="00492B49" w:rsidRPr="00B240A1" w14:paraId="624008C8" w14:textId="77777777" w:rsidTr="00733D84">
        <w:tc>
          <w:tcPr>
            <w:tcW w:w="4606" w:type="dxa"/>
            <w:shd w:val="clear" w:color="auto" w:fill="auto"/>
          </w:tcPr>
          <w:p w14:paraId="22CF1AF2" w14:textId="00EE1F14" w:rsidR="00492B49" w:rsidRPr="00254C86" w:rsidRDefault="00492B49" w:rsidP="00733D84">
            <w:pPr>
              <w:rPr>
                <w:rFonts w:ascii="Calibri" w:eastAsia="Calibri" w:hAnsi="Calibri"/>
                <w:b/>
                <w:sz w:val="22"/>
                <w:szCs w:val="22"/>
                <w:lang w:val="en-GB"/>
              </w:rPr>
            </w:pPr>
            <w:r w:rsidRPr="00254C86">
              <w:rPr>
                <w:rFonts w:ascii="Calibri" w:eastAsia="Calibri" w:hAnsi="Calibri"/>
                <w:sz w:val="22"/>
                <w:szCs w:val="22"/>
                <w:lang w:val="en-GB"/>
              </w:rPr>
              <w:t xml:space="preserve">Family </w:t>
            </w:r>
            <w:r w:rsidR="001A467D" w:rsidRPr="00254C86">
              <w:rPr>
                <w:rFonts w:ascii="Calibri" w:eastAsia="Calibri" w:hAnsi="Calibri"/>
                <w:sz w:val="22"/>
                <w:szCs w:val="22"/>
                <w:lang w:val="en-GB"/>
              </w:rPr>
              <w:t>name,</w:t>
            </w:r>
            <w:r w:rsidRPr="00254C86">
              <w:rPr>
                <w:rFonts w:ascii="Calibri" w:eastAsia="Calibri" w:hAnsi="Calibri"/>
                <w:sz w:val="22"/>
                <w:szCs w:val="22"/>
                <w:lang w:val="en-GB"/>
              </w:rPr>
              <w:t xml:space="preserve"> initials:</w:t>
            </w:r>
          </w:p>
        </w:tc>
        <w:tc>
          <w:tcPr>
            <w:tcW w:w="4606" w:type="dxa"/>
            <w:shd w:val="clear" w:color="auto" w:fill="auto"/>
          </w:tcPr>
          <w:p w14:paraId="7E496F4E" w14:textId="54A71786" w:rsidR="00492B49" w:rsidRPr="00254C86" w:rsidRDefault="001A467D" w:rsidP="00733D84">
            <w:pPr>
              <w:rPr>
                <w:rFonts w:ascii="Calibri" w:eastAsia="Calibri" w:hAnsi="Calibri"/>
                <w:b/>
                <w:sz w:val="22"/>
                <w:szCs w:val="22"/>
                <w:lang w:val="en-GB"/>
              </w:rPr>
            </w:pPr>
            <w:r>
              <w:rPr>
                <w:rFonts w:ascii="Calibri" w:eastAsia="Calibri" w:hAnsi="Calibri"/>
                <w:b/>
                <w:sz w:val="22"/>
                <w:szCs w:val="22"/>
                <w:lang w:val="en-GB"/>
              </w:rPr>
              <w:t>Drasutis, E.D.</w:t>
            </w:r>
          </w:p>
        </w:tc>
      </w:tr>
      <w:tr w:rsidR="00492B49" w:rsidRPr="00B240A1" w14:paraId="7C137560" w14:textId="77777777" w:rsidTr="00733D84">
        <w:tc>
          <w:tcPr>
            <w:tcW w:w="4606" w:type="dxa"/>
            <w:shd w:val="clear" w:color="auto" w:fill="auto"/>
          </w:tcPr>
          <w:p w14:paraId="4D9DCDD4" w14:textId="77777777" w:rsidR="00492B49" w:rsidRPr="00254C86" w:rsidRDefault="00492B49" w:rsidP="00733D84">
            <w:pPr>
              <w:rPr>
                <w:rFonts w:ascii="Calibri" w:eastAsia="Calibri" w:hAnsi="Calibri"/>
                <w:sz w:val="22"/>
                <w:szCs w:val="22"/>
                <w:lang w:val="en-GB"/>
              </w:rPr>
            </w:pPr>
            <w:r w:rsidRPr="00254C86">
              <w:rPr>
                <w:rFonts w:ascii="Calibri" w:eastAsia="Calibri" w:hAnsi="Calibri"/>
                <w:sz w:val="22"/>
                <w:szCs w:val="22"/>
                <w:lang w:val="en-GB"/>
              </w:rPr>
              <w:t>Student number:</w:t>
            </w:r>
          </w:p>
        </w:tc>
        <w:tc>
          <w:tcPr>
            <w:tcW w:w="4606" w:type="dxa"/>
            <w:shd w:val="clear" w:color="auto" w:fill="auto"/>
          </w:tcPr>
          <w:p w14:paraId="39EE0A71" w14:textId="55BD9711" w:rsidR="00492B49" w:rsidRPr="00254C86" w:rsidRDefault="001A467D" w:rsidP="00733D84">
            <w:pPr>
              <w:rPr>
                <w:rFonts w:ascii="Calibri" w:eastAsia="Calibri" w:hAnsi="Calibri"/>
                <w:b/>
                <w:sz w:val="22"/>
                <w:szCs w:val="22"/>
                <w:lang w:val="en-GB"/>
              </w:rPr>
            </w:pPr>
            <w:r w:rsidRPr="001A467D">
              <w:rPr>
                <w:rFonts w:ascii="Calibri" w:eastAsia="Calibri" w:hAnsi="Calibri"/>
                <w:b/>
                <w:sz w:val="22"/>
                <w:szCs w:val="22"/>
                <w:lang w:val="en-GB"/>
              </w:rPr>
              <w:t>3917835</w:t>
            </w:r>
          </w:p>
        </w:tc>
      </w:tr>
      <w:tr w:rsidR="00492B49" w:rsidRPr="00B240A1" w14:paraId="05BE0E30" w14:textId="77777777" w:rsidTr="00733D84">
        <w:tc>
          <w:tcPr>
            <w:tcW w:w="4606" w:type="dxa"/>
            <w:shd w:val="clear" w:color="auto" w:fill="auto"/>
          </w:tcPr>
          <w:p w14:paraId="118AEC66" w14:textId="77777777" w:rsidR="00492B49" w:rsidRPr="00254C86" w:rsidRDefault="00492B49" w:rsidP="00733D84">
            <w:pPr>
              <w:rPr>
                <w:rFonts w:ascii="Calibri" w:eastAsia="Calibri" w:hAnsi="Calibri"/>
                <w:b/>
                <w:sz w:val="22"/>
                <w:szCs w:val="22"/>
                <w:lang w:val="en-GB"/>
              </w:rPr>
            </w:pPr>
            <w:r w:rsidRPr="00254C86">
              <w:rPr>
                <w:rFonts w:ascii="Calibri" w:eastAsia="Calibri" w:hAnsi="Calibri"/>
                <w:sz w:val="22"/>
                <w:szCs w:val="22"/>
                <w:lang w:val="en-GB"/>
              </w:rPr>
              <w:t>project period: (from – till)</w:t>
            </w:r>
          </w:p>
        </w:tc>
        <w:tc>
          <w:tcPr>
            <w:tcW w:w="4606" w:type="dxa"/>
            <w:shd w:val="clear" w:color="auto" w:fill="auto"/>
          </w:tcPr>
          <w:p w14:paraId="199BB6BC" w14:textId="26D1B987" w:rsidR="00492B49" w:rsidRPr="00254C86" w:rsidRDefault="001A467D" w:rsidP="00733D84">
            <w:pPr>
              <w:rPr>
                <w:rFonts w:ascii="Calibri" w:eastAsia="Calibri" w:hAnsi="Calibri"/>
                <w:b/>
                <w:sz w:val="22"/>
                <w:szCs w:val="22"/>
                <w:lang w:val="en-GB"/>
              </w:rPr>
            </w:pPr>
            <w:r>
              <w:rPr>
                <w:rFonts w:ascii="Calibri" w:eastAsia="Calibri" w:hAnsi="Calibri"/>
                <w:b/>
                <w:sz w:val="22"/>
                <w:szCs w:val="22"/>
                <w:lang w:val="en-GB"/>
              </w:rPr>
              <w:t xml:space="preserve">3 September 2024 – </w:t>
            </w:r>
            <w:commentRangeStart w:id="13"/>
            <w:del w:id="14" w:author="Drąsutis,Evaldas E." w:date="2024-12-05T13:50:00Z" w16du:dateUtc="2024-12-05T12:50:00Z">
              <w:r w:rsidDel="00855F0C">
                <w:rPr>
                  <w:rFonts w:ascii="Calibri" w:eastAsia="Calibri" w:hAnsi="Calibri"/>
                  <w:b/>
                  <w:sz w:val="22"/>
                  <w:szCs w:val="22"/>
                  <w:lang w:val="en-GB"/>
                </w:rPr>
                <w:delText>M</w:delText>
              </w:r>
            </w:del>
            <w:ins w:id="15" w:author="Drąsutis,Evaldas E." w:date="2024-12-05T13:50:00Z" w16du:dateUtc="2024-12-05T12:50:00Z">
              <w:r w:rsidR="00855F0C">
                <w:rPr>
                  <w:rFonts w:ascii="Calibri" w:eastAsia="Calibri" w:hAnsi="Calibri"/>
                  <w:b/>
                  <w:sz w:val="22"/>
                  <w:szCs w:val="22"/>
                  <w:lang w:val="en-GB"/>
                </w:rPr>
                <w:t>February</w:t>
              </w:r>
            </w:ins>
            <w:del w:id="16" w:author="Drąsutis,Evaldas E." w:date="2024-12-05T13:50:00Z" w16du:dateUtc="2024-12-05T12:50:00Z">
              <w:r w:rsidDel="00855F0C">
                <w:rPr>
                  <w:rFonts w:ascii="Calibri" w:eastAsia="Calibri" w:hAnsi="Calibri"/>
                  <w:b/>
                  <w:sz w:val="22"/>
                  <w:szCs w:val="22"/>
                  <w:lang w:val="en-GB"/>
                </w:rPr>
                <w:delText>arc</w:delText>
              </w:r>
            </w:del>
            <w:ins w:id="17" w:author="Drąsutis,Evaldas E." w:date="2024-12-05T13:50:00Z" w16du:dateUtc="2024-12-05T12:50:00Z">
              <w:r w:rsidR="00855F0C">
                <w:rPr>
                  <w:rFonts w:ascii="Calibri" w:eastAsia="Calibri" w:hAnsi="Calibri"/>
                  <w:b/>
                  <w:sz w:val="22"/>
                  <w:szCs w:val="22"/>
                  <w:lang w:val="en-GB"/>
                </w:rPr>
                <w:t xml:space="preserve"> </w:t>
              </w:r>
            </w:ins>
            <w:del w:id="18" w:author="Drąsutis,Evaldas E." w:date="2024-12-05T13:50:00Z" w16du:dateUtc="2024-12-05T12:50:00Z">
              <w:r w:rsidDel="00855F0C">
                <w:rPr>
                  <w:rFonts w:ascii="Calibri" w:eastAsia="Calibri" w:hAnsi="Calibri"/>
                  <w:b/>
                  <w:sz w:val="22"/>
                  <w:szCs w:val="22"/>
                  <w:lang w:val="en-GB"/>
                </w:rPr>
                <w:delText>h</w:delText>
              </w:r>
              <w:commentRangeEnd w:id="13"/>
              <w:r w:rsidR="00C8781B" w:rsidDel="00855F0C">
                <w:rPr>
                  <w:rStyle w:val="CommentReference"/>
                </w:rPr>
                <w:commentReference w:id="13"/>
              </w:r>
              <w:r w:rsidDel="00855F0C">
                <w:rPr>
                  <w:rFonts w:ascii="Calibri" w:eastAsia="Calibri" w:hAnsi="Calibri"/>
                  <w:b/>
                  <w:sz w:val="22"/>
                  <w:szCs w:val="22"/>
                  <w:lang w:val="en-GB"/>
                </w:rPr>
                <w:delText xml:space="preserve"> </w:delText>
              </w:r>
            </w:del>
            <w:r>
              <w:rPr>
                <w:rFonts w:ascii="Calibri" w:eastAsia="Calibri" w:hAnsi="Calibri"/>
                <w:b/>
                <w:sz w:val="22"/>
                <w:szCs w:val="22"/>
                <w:lang w:val="en-GB"/>
              </w:rPr>
              <w:t>2025</w:t>
            </w:r>
          </w:p>
        </w:tc>
      </w:tr>
      <w:tr w:rsidR="00492B49" w:rsidRPr="00B240A1" w14:paraId="27529164" w14:textId="77777777" w:rsidTr="00733D84">
        <w:tc>
          <w:tcPr>
            <w:tcW w:w="9212" w:type="dxa"/>
            <w:gridSpan w:val="2"/>
            <w:shd w:val="clear" w:color="auto" w:fill="DBE5F1"/>
          </w:tcPr>
          <w:p w14:paraId="6732EA47" w14:textId="77777777" w:rsidR="00492B49" w:rsidRPr="00254C86" w:rsidRDefault="00492B49" w:rsidP="00733D84">
            <w:pPr>
              <w:rPr>
                <w:rFonts w:ascii="Calibri" w:eastAsia="Calibri" w:hAnsi="Calibri"/>
                <w:b/>
                <w:sz w:val="22"/>
                <w:szCs w:val="22"/>
                <w:lang w:val="en-GB"/>
              </w:rPr>
            </w:pPr>
            <w:r>
              <w:rPr>
                <w:rFonts w:ascii="Calibri" w:eastAsia="Calibri" w:hAnsi="Calibri"/>
                <w:b/>
                <w:sz w:val="22"/>
                <w:szCs w:val="22"/>
                <w:lang w:val="en-GB"/>
              </w:rPr>
              <w:t>C</w:t>
            </w:r>
            <w:r w:rsidRPr="00254C86">
              <w:rPr>
                <w:rFonts w:ascii="Calibri" w:eastAsia="Calibri" w:hAnsi="Calibri"/>
                <w:b/>
                <w:sz w:val="22"/>
                <w:szCs w:val="22"/>
                <w:lang w:val="en-GB"/>
              </w:rPr>
              <w:t>ompany:</w:t>
            </w:r>
          </w:p>
        </w:tc>
      </w:tr>
      <w:tr w:rsidR="00492B49" w:rsidRPr="00B240A1" w14:paraId="66AC89D1" w14:textId="77777777" w:rsidTr="00733D84">
        <w:tc>
          <w:tcPr>
            <w:tcW w:w="4606" w:type="dxa"/>
            <w:shd w:val="clear" w:color="auto" w:fill="auto"/>
          </w:tcPr>
          <w:p w14:paraId="25A07CE0" w14:textId="77777777" w:rsidR="00492B49" w:rsidRPr="00254C86" w:rsidRDefault="00492B49" w:rsidP="00733D84">
            <w:pPr>
              <w:rPr>
                <w:rFonts w:ascii="Calibri" w:eastAsia="Calibri" w:hAnsi="Calibri"/>
                <w:sz w:val="22"/>
                <w:szCs w:val="22"/>
                <w:lang w:val="en-GB"/>
              </w:rPr>
            </w:pPr>
            <w:r w:rsidRPr="00254C86">
              <w:rPr>
                <w:rFonts w:ascii="Calibri" w:eastAsia="Calibri" w:hAnsi="Calibri"/>
                <w:sz w:val="22"/>
                <w:szCs w:val="22"/>
                <w:lang w:val="en-GB"/>
              </w:rPr>
              <w:t>Name company/institution:</w:t>
            </w:r>
          </w:p>
        </w:tc>
        <w:tc>
          <w:tcPr>
            <w:tcW w:w="4606" w:type="dxa"/>
            <w:shd w:val="clear" w:color="auto" w:fill="auto"/>
          </w:tcPr>
          <w:p w14:paraId="18E36529" w14:textId="2FB086ED" w:rsidR="00492B49" w:rsidRPr="00254C86" w:rsidRDefault="001A467D" w:rsidP="00733D84">
            <w:pPr>
              <w:rPr>
                <w:rFonts w:ascii="Calibri" w:eastAsia="Calibri" w:hAnsi="Calibri"/>
                <w:b/>
                <w:sz w:val="22"/>
                <w:szCs w:val="22"/>
                <w:lang w:val="en-GB"/>
              </w:rPr>
            </w:pPr>
            <w:r>
              <w:rPr>
                <w:rFonts w:ascii="Calibri" w:eastAsia="Calibri" w:hAnsi="Calibri"/>
                <w:b/>
                <w:sz w:val="22"/>
                <w:szCs w:val="22"/>
                <w:lang w:val="en-GB"/>
              </w:rPr>
              <w:t>iO</w:t>
            </w:r>
          </w:p>
        </w:tc>
      </w:tr>
      <w:tr w:rsidR="00492B49" w:rsidRPr="00B240A1" w14:paraId="63F503AC" w14:textId="77777777" w:rsidTr="00733D84">
        <w:tc>
          <w:tcPr>
            <w:tcW w:w="4606" w:type="dxa"/>
            <w:shd w:val="clear" w:color="auto" w:fill="auto"/>
          </w:tcPr>
          <w:p w14:paraId="04301269" w14:textId="77777777" w:rsidR="00492B49" w:rsidRPr="00254C86" w:rsidRDefault="00492B49" w:rsidP="00733D84">
            <w:pPr>
              <w:rPr>
                <w:rFonts w:ascii="Calibri" w:eastAsia="Calibri" w:hAnsi="Calibri"/>
                <w:sz w:val="22"/>
                <w:szCs w:val="22"/>
                <w:lang w:val="en-GB"/>
              </w:rPr>
            </w:pPr>
            <w:r w:rsidRPr="00254C86">
              <w:rPr>
                <w:rFonts w:ascii="Calibri" w:eastAsia="Calibri" w:hAnsi="Calibri"/>
                <w:sz w:val="22"/>
                <w:szCs w:val="22"/>
                <w:lang w:val="en-GB"/>
              </w:rPr>
              <w:t>Department:</w:t>
            </w:r>
          </w:p>
        </w:tc>
        <w:tc>
          <w:tcPr>
            <w:tcW w:w="4606" w:type="dxa"/>
            <w:shd w:val="clear" w:color="auto" w:fill="auto"/>
          </w:tcPr>
          <w:p w14:paraId="433F06CF" w14:textId="2E7AC50C" w:rsidR="00492B49" w:rsidRPr="00254C86" w:rsidRDefault="001A467D" w:rsidP="00733D84">
            <w:pPr>
              <w:rPr>
                <w:rFonts w:ascii="Calibri" w:eastAsia="Calibri" w:hAnsi="Calibri"/>
                <w:b/>
                <w:sz w:val="22"/>
                <w:szCs w:val="22"/>
                <w:lang w:val="en-GB"/>
              </w:rPr>
            </w:pPr>
            <w:r>
              <w:rPr>
                <w:rFonts w:ascii="Calibri" w:eastAsia="Calibri" w:hAnsi="Calibri"/>
                <w:b/>
                <w:sz w:val="22"/>
                <w:szCs w:val="22"/>
                <w:lang w:val="en-GB"/>
              </w:rPr>
              <w:t>ICT</w:t>
            </w:r>
          </w:p>
        </w:tc>
      </w:tr>
      <w:tr w:rsidR="00492B49" w:rsidRPr="00B240A1" w14:paraId="57212373" w14:textId="77777777" w:rsidTr="00733D84">
        <w:tc>
          <w:tcPr>
            <w:tcW w:w="4606" w:type="dxa"/>
            <w:shd w:val="clear" w:color="auto" w:fill="auto"/>
          </w:tcPr>
          <w:p w14:paraId="499ABA78" w14:textId="77777777" w:rsidR="00492B49" w:rsidRPr="00254C86" w:rsidRDefault="00492B49" w:rsidP="00733D84">
            <w:pPr>
              <w:rPr>
                <w:rFonts w:ascii="Calibri" w:eastAsia="Calibri" w:hAnsi="Calibri"/>
                <w:sz w:val="22"/>
                <w:szCs w:val="22"/>
                <w:lang w:val="en-GB"/>
              </w:rPr>
            </w:pPr>
            <w:r w:rsidRPr="00254C86">
              <w:rPr>
                <w:rFonts w:ascii="Calibri" w:eastAsia="Calibri" w:hAnsi="Calibri"/>
                <w:sz w:val="22"/>
                <w:szCs w:val="22"/>
                <w:lang w:val="en-GB"/>
              </w:rPr>
              <w:t>Address:</w:t>
            </w:r>
          </w:p>
        </w:tc>
        <w:tc>
          <w:tcPr>
            <w:tcW w:w="4606" w:type="dxa"/>
            <w:shd w:val="clear" w:color="auto" w:fill="auto"/>
          </w:tcPr>
          <w:p w14:paraId="4FF07764" w14:textId="1556EB77" w:rsidR="00492B49" w:rsidRPr="00254C86" w:rsidRDefault="001A467D" w:rsidP="00733D84">
            <w:pPr>
              <w:rPr>
                <w:rFonts w:ascii="Calibri" w:eastAsia="Calibri" w:hAnsi="Calibri"/>
                <w:b/>
                <w:sz w:val="22"/>
                <w:szCs w:val="22"/>
                <w:lang w:val="en-GB"/>
              </w:rPr>
            </w:pPr>
            <w:r w:rsidRPr="001A467D">
              <w:rPr>
                <w:rFonts w:ascii="Calibri" w:eastAsia="Calibri" w:hAnsi="Calibri"/>
                <w:b/>
                <w:sz w:val="22"/>
                <w:szCs w:val="22"/>
                <w:lang w:val="en-GB"/>
              </w:rPr>
              <w:t>Marconilaan 16, 5621 AA Eindhoven</w:t>
            </w:r>
          </w:p>
        </w:tc>
      </w:tr>
      <w:tr w:rsidR="00492B49" w:rsidRPr="00B240A1" w14:paraId="69A9B3F5" w14:textId="77777777" w:rsidTr="00733D84">
        <w:tc>
          <w:tcPr>
            <w:tcW w:w="9212" w:type="dxa"/>
            <w:gridSpan w:val="2"/>
            <w:shd w:val="clear" w:color="auto" w:fill="DBE5F1"/>
          </w:tcPr>
          <w:p w14:paraId="2D59D0BD" w14:textId="77777777" w:rsidR="00492B49" w:rsidRPr="00254C86" w:rsidRDefault="00492B49" w:rsidP="00733D84">
            <w:pPr>
              <w:rPr>
                <w:rFonts w:ascii="Calibri" w:eastAsia="Calibri" w:hAnsi="Calibri"/>
                <w:b/>
                <w:sz w:val="22"/>
                <w:szCs w:val="22"/>
                <w:lang w:val="en-GB"/>
              </w:rPr>
            </w:pPr>
            <w:r w:rsidRPr="00254C86">
              <w:rPr>
                <w:rFonts w:ascii="Calibri" w:eastAsia="Calibri" w:hAnsi="Calibri"/>
                <w:b/>
                <w:sz w:val="22"/>
                <w:szCs w:val="22"/>
                <w:lang w:val="en-GB"/>
              </w:rPr>
              <w:t xml:space="preserve">Company </w:t>
            </w:r>
            <w:r>
              <w:rPr>
                <w:rFonts w:ascii="Calibri" w:eastAsia="Calibri" w:hAnsi="Calibri"/>
                <w:b/>
                <w:sz w:val="22"/>
                <w:szCs w:val="22"/>
                <w:lang w:val="en-GB"/>
              </w:rPr>
              <w:t>mentor</w:t>
            </w:r>
            <w:r w:rsidRPr="00254C86">
              <w:rPr>
                <w:rFonts w:ascii="Calibri" w:eastAsia="Calibri" w:hAnsi="Calibri"/>
                <w:b/>
                <w:sz w:val="22"/>
                <w:szCs w:val="22"/>
                <w:lang w:val="en-GB"/>
              </w:rPr>
              <w:t>:</w:t>
            </w:r>
          </w:p>
        </w:tc>
      </w:tr>
      <w:tr w:rsidR="00492B49" w:rsidRPr="00B240A1" w14:paraId="674632FC" w14:textId="77777777" w:rsidTr="00733D84">
        <w:tc>
          <w:tcPr>
            <w:tcW w:w="4606" w:type="dxa"/>
            <w:shd w:val="clear" w:color="auto" w:fill="auto"/>
          </w:tcPr>
          <w:p w14:paraId="2E699AEB" w14:textId="77777777" w:rsidR="00492B49" w:rsidRPr="00254C86" w:rsidRDefault="00492B49" w:rsidP="00733D84">
            <w:pPr>
              <w:rPr>
                <w:rFonts w:ascii="Calibri" w:eastAsia="Calibri" w:hAnsi="Calibri"/>
                <w:sz w:val="22"/>
                <w:szCs w:val="22"/>
                <w:lang w:val="en-GB"/>
              </w:rPr>
            </w:pPr>
            <w:r w:rsidRPr="00254C86">
              <w:rPr>
                <w:rFonts w:ascii="Calibri" w:eastAsia="Calibri" w:hAnsi="Calibri"/>
                <w:sz w:val="22"/>
                <w:szCs w:val="22"/>
                <w:lang w:val="en-GB"/>
              </w:rPr>
              <w:t>Family name, initials:</w:t>
            </w:r>
          </w:p>
        </w:tc>
        <w:tc>
          <w:tcPr>
            <w:tcW w:w="4606" w:type="dxa"/>
            <w:shd w:val="clear" w:color="auto" w:fill="auto"/>
          </w:tcPr>
          <w:p w14:paraId="2468E5D7" w14:textId="2720A967" w:rsidR="00492B49" w:rsidRPr="00254C86" w:rsidRDefault="001A467D" w:rsidP="00733D84">
            <w:pPr>
              <w:rPr>
                <w:rFonts w:ascii="Calibri" w:eastAsia="Calibri" w:hAnsi="Calibri"/>
                <w:b/>
                <w:sz w:val="22"/>
                <w:szCs w:val="22"/>
                <w:lang w:val="en-GB"/>
              </w:rPr>
            </w:pPr>
            <w:r>
              <w:rPr>
                <w:rFonts w:ascii="Calibri" w:eastAsia="Calibri" w:hAnsi="Calibri"/>
                <w:b/>
                <w:sz w:val="22"/>
                <w:szCs w:val="22"/>
                <w:lang w:val="en-GB"/>
              </w:rPr>
              <w:t>Van den Heuvel, J.V.D.H.</w:t>
            </w:r>
          </w:p>
        </w:tc>
      </w:tr>
      <w:tr w:rsidR="00492B49" w:rsidRPr="00B240A1" w14:paraId="05D0DF24" w14:textId="77777777" w:rsidTr="00733D84">
        <w:tc>
          <w:tcPr>
            <w:tcW w:w="4606" w:type="dxa"/>
            <w:shd w:val="clear" w:color="auto" w:fill="auto"/>
          </w:tcPr>
          <w:p w14:paraId="0B1ECB23" w14:textId="77777777" w:rsidR="00492B49" w:rsidRPr="00254C86" w:rsidRDefault="00492B49" w:rsidP="00733D84">
            <w:pPr>
              <w:rPr>
                <w:rFonts w:ascii="Calibri" w:eastAsia="Calibri" w:hAnsi="Calibri"/>
                <w:sz w:val="22"/>
                <w:szCs w:val="22"/>
                <w:lang w:val="en-GB"/>
              </w:rPr>
            </w:pPr>
            <w:r w:rsidRPr="00254C86">
              <w:rPr>
                <w:rFonts w:ascii="Calibri" w:eastAsia="Calibri" w:hAnsi="Calibri"/>
                <w:sz w:val="22"/>
                <w:szCs w:val="22"/>
                <w:lang w:val="en-GB"/>
              </w:rPr>
              <w:t>Position:</w:t>
            </w:r>
          </w:p>
        </w:tc>
        <w:tc>
          <w:tcPr>
            <w:tcW w:w="4606" w:type="dxa"/>
            <w:shd w:val="clear" w:color="auto" w:fill="auto"/>
          </w:tcPr>
          <w:p w14:paraId="3763AC2C" w14:textId="68CD8C9F" w:rsidR="00492B49" w:rsidRPr="00254C86" w:rsidRDefault="001A467D" w:rsidP="00733D84">
            <w:pPr>
              <w:rPr>
                <w:rFonts w:ascii="Calibri" w:eastAsia="Calibri" w:hAnsi="Calibri"/>
                <w:b/>
                <w:sz w:val="22"/>
                <w:szCs w:val="22"/>
                <w:lang w:val="en-GB"/>
              </w:rPr>
            </w:pPr>
            <w:r>
              <w:rPr>
                <w:rFonts w:ascii="Calibri" w:eastAsia="Calibri" w:hAnsi="Calibri"/>
                <w:b/>
                <w:sz w:val="22"/>
                <w:szCs w:val="22"/>
                <w:lang w:val="en-GB"/>
              </w:rPr>
              <w:t>Lead Software Engineer</w:t>
            </w:r>
          </w:p>
        </w:tc>
      </w:tr>
      <w:tr w:rsidR="00492B49" w:rsidRPr="00B240A1" w14:paraId="47F7FBF9" w14:textId="77777777" w:rsidTr="00733D84">
        <w:tc>
          <w:tcPr>
            <w:tcW w:w="9212" w:type="dxa"/>
            <w:gridSpan w:val="2"/>
            <w:shd w:val="clear" w:color="auto" w:fill="DBE5F1"/>
          </w:tcPr>
          <w:p w14:paraId="390D22AC" w14:textId="77777777" w:rsidR="00492B49" w:rsidRPr="00254C86" w:rsidRDefault="00492B49" w:rsidP="00733D84">
            <w:pPr>
              <w:rPr>
                <w:rFonts w:ascii="Calibri" w:eastAsia="Calibri" w:hAnsi="Calibri"/>
                <w:b/>
                <w:sz w:val="22"/>
                <w:szCs w:val="22"/>
                <w:lang w:val="en-GB"/>
              </w:rPr>
            </w:pPr>
            <w:r w:rsidRPr="00E71F68">
              <w:rPr>
                <w:rFonts w:ascii="Calibri" w:eastAsia="Calibri" w:hAnsi="Calibri"/>
                <w:b/>
                <w:sz w:val="22"/>
                <w:szCs w:val="22"/>
                <w:lang w:val="en-GB"/>
              </w:rPr>
              <w:t>University t</w:t>
            </w:r>
            <w:r>
              <w:rPr>
                <w:rFonts w:ascii="Calibri" w:eastAsia="Calibri" w:hAnsi="Calibri"/>
                <w:b/>
                <w:sz w:val="22"/>
                <w:szCs w:val="22"/>
                <w:lang w:val="en-GB"/>
              </w:rPr>
              <w:t>eacher</w:t>
            </w:r>
            <w:r w:rsidRPr="00E71F68">
              <w:rPr>
                <w:rFonts w:ascii="Calibri" w:eastAsia="Calibri" w:hAnsi="Calibri"/>
                <w:b/>
                <w:sz w:val="22"/>
                <w:szCs w:val="22"/>
                <w:lang w:val="en-GB"/>
              </w:rPr>
              <w:t>:</w:t>
            </w:r>
          </w:p>
        </w:tc>
      </w:tr>
      <w:tr w:rsidR="00492B49" w:rsidRPr="00B240A1" w14:paraId="788DDBAE" w14:textId="77777777" w:rsidTr="00733D84">
        <w:tc>
          <w:tcPr>
            <w:tcW w:w="4606" w:type="dxa"/>
            <w:shd w:val="clear" w:color="auto" w:fill="auto"/>
          </w:tcPr>
          <w:p w14:paraId="0F8A50FB" w14:textId="6E41BEC3" w:rsidR="00492B49" w:rsidRPr="00254C86" w:rsidRDefault="00492B49" w:rsidP="00733D84">
            <w:pPr>
              <w:rPr>
                <w:rFonts w:ascii="Calibri" w:eastAsia="Calibri" w:hAnsi="Calibri"/>
                <w:sz w:val="22"/>
                <w:szCs w:val="22"/>
                <w:lang w:val="en-GB"/>
              </w:rPr>
            </w:pPr>
            <w:r w:rsidRPr="00254C86">
              <w:rPr>
                <w:rFonts w:ascii="Calibri" w:eastAsia="Calibri" w:hAnsi="Calibri"/>
                <w:sz w:val="22"/>
                <w:szCs w:val="22"/>
                <w:lang w:val="en-GB"/>
              </w:rPr>
              <w:t xml:space="preserve">Family </w:t>
            </w:r>
            <w:r w:rsidR="001A467D" w:rsidRPr="00254C86">
              <w:rPr>
                <w:rFonts w:ascii="Calibri" w:eastAsia="Calibri" w:hAnsi="Calibri"/>
                <w:sz w:val="22"/>
                <w:szCs w:val="22"/>
                <w:lang w:val="en-GB"/>
              </w:rPr>
              <w:t>name,</w:t>
            </w:r>
            <w:r w:rsidRPr="00254C86">
              <w:rPr>
                <w:rFonts w:ascii="Calibri" w:eastAsia="Calibri" w:hAnsi="Calibri"/>
                <w:sz w:val="22"/>
                <w:szCs w:val="22"/>
                <w:lang w:val="en-GB"/>
              </w:rPr>
              <w:t xml:space="preserve"> initials:</w:t>
            </w:r>
          </w:p>
        </w:tc>
        <w:tc>
          <w:tcPr>
            <w:tcW w:w="4606" w:type="dxa"/>
            <w:shd w:val="clear" w:color="auto" w:fill="auto"/>
          </w:tcPr>
          <w:p w14:paraId="485178A3" w14:textId="7D404037" w:rsidR="00492B49" w:rsidRPr="00254C86" w:rsidRDefault="001A467D" w:rsidP="00733D84">
            <w:pPr>
              <w:rPr>
                <w:rFonts w:ascii="Calibri" w:eastAsia="Calibri" w:hAnsi="Calibri"/>
                <w:b/>
                <w:sz w:val="22"/>
                <w:szCs w:val="22"/>
                <w:lang w:val="en-GB"/>
              </w:rPr>
            </w:pPr>
            <w:r w:rsidRPr="001A467D">
              <w:rPr>
                <w:rFonts w:ascii="Calibri" w:eastAsia="Calibri" w:hAnsi="Calibri"/>
                <w:b/>
                <w:sz w:val="22"/>
                <w:szCs w:val="22"/>
                <w:lang w:val="en-GB"/>
              </w:rPr>
              <w:t>Sivaramakrishnan</w:t>
            </w:r>
            <w:r>
              <w:rPr>
                <w:rFonts w:ascii="Calibri" w:eastAsia="Calibri" w:hAnsi="Calibri"/>
                <w:b/>
                <w:sz w:val="22"/>
                <w:szCs w:val="22"/>
                <w:lang w:val="en-GB"/>
              </w:rPr>
              <w:t>, K.S</w:t>
            </w:r>
          </w:p>
        </w:tc>
      </w:tr>
      <w:tr w:rsidR="00492B49" w:rsidRPr="00B240A1" w14:paraId="09F767DD" w14:textId="77777777" w:rsidTr="00733D84">
        <w:tc>
          <w:tcPr>
            <w:tcW w:w="9212" w:type="dxa"/>
            <w:gridSpan w:val="2"/>
            <w:shd w:val="clear" w:color="auto" w:fill="DBE5F1"/>
          </w:tcPr>
          <w:p w14:paraId="75319393" w14:textId="77777777" w:rsidR="00492B49" w:rsidRPr="00254C86" w:rsidRDefault="00492B49" w:rsidP="00733D84">
            <w:pPr>
              <w:rPr>
                <w:rFonts w:ascii="Calibri" w:eastAsia="Calibri" w:hAnsi="Calibri"/>
                <w:b/>
                <w:sz w:val="22"/>
                <w:szCs w:val="22"/>
                <w:lang w:val="en-GB"/>
              </w:rPr>
            </w:pPr>
            <w:r>
              <w:rPr>
                <w:rFonts w:ascii="Calibri" w:eastAsia="Calibri" w:hAnsi="Calibri"/>
                <w:b/>
                <w:sz w:val="22"/>
                <w:szCs w:val="22"/>
                <w:lang w:val="en-GB"/>
              </w:rPr>
              <w:t>Final portfolio</w:t>
            </w:r>
            <w:r w:rsidRPr="00254C86">
              <w:rPr>
                <w:rFonts w:ascii="Calibri" w:eastAsia="Calibri" w:hAnsi="Calibri"/>
                <w:b/>
                <w:sz w:val="22"/>
                <w:szCs w:val="22"/>
                <w:lang w:val="en-GB"/>
              </w:rPr>
              <w:t>:</w:t>
            </w:r>
          </w:p>
        </w:tc>
      </w:tr>
      <w:tr w:rsidR="00492B49" w:rsidRPr="00B240A1" w14:paraId="099EB446" w14:textId="77777777" w:rsidTr="00733D84">
        <w:tc>
          <w:tcPr>
            <w:tcW w:w="4606" w:type="dxa"/>
            <w:shd w:val="clear" w:color="auto" w:fill="auto"/>
          </w:tcPr>
          <w:p w14:paraId="73584DB1" w14:textId="77777777" w:rsidR="00492B49" w:rsidRPr="00254C86" w:rsidRDefault="00492B49" w:rsidP="00733D84">
            <w:pPr>
              <w:rPr>
                <w:rFonts w:ascii="Calibri" w:eastAsia="Calibri" w:hAnsi="Calibri"/>
                <w:sz w:val="22"/>
                <w:szCs w:val="22"/>
                <w:lang w:val="en-GB"/>
              </w:rPr>
            </w:pPr>
            <w:r w:rsidRPr="00254C86">
              <w:rPr>
                <w:rFonts w:ascii="Calibri" w:eastAsia="Calibri" w:hAnsi="Calibri"/>
                <w:sz w:val="22"/>
                <w:szCs w:val="22"/>
                <w:lang w:val="en-GB"/>
              </w:rPr>
              <w:t>Title:</w:t>
            </w:r>
          </w:p>
        </w:tc>
        <w:tc>
          <w:tcPr>
            <w:tcW w:w="4606" w:type="dxa"/>
            <w:shd w:val="clear" w:color="auto" w:fill="auto"/>
          </w:tcPr>
          <w:p w14:paraId="1DA97949" w14:textId="5F1F670D" w:rsidR="00492B49" w:rsidRPr="00254C86" w:rsidRDefault="001A467D" w:rsidP="00733D84">
            <w:pPr>
              <w:rPr>
                <w:rFonts w:ascii="Calibri" w:eastAsia="Calibri" w:hAnsi="Calibri"/>
                <w:b/>
                <w:sz w:val="22"/>
                <w:szCs w:val="22"/>
                <w:lang w:val="en-GB"/>
              </w:rPr>
            </w:pPr>
            <w:r>
              <w:rPr>
                <w:rFonts w:ascii="Calibri" w:eastAsia="Calibri" w:hAnsi="Calibri"/>
                <w:b/>
                <w:sz w:val="22"/>
                <w:szCs w:val="22"/>
                <w:lang w:val="en-GB"/>
              </w:rPr>
              <w:t>Creation of Travel Coach</w:t>
            </w:r>
          </w:p>
        </w:tc>
      </w:tr>
      <w:tr w:rsidR="00492B49" w:rsidRPr="00B240A1" w14:paraId="2C7C7A64" w14:textId="77777777" w:rsidTr="00733D84">
        <w:tc>
          <w:tcPr>
            <w:tcW w:w="4606" w:type="dxa"/>
            <w:shd w:val="clear" w:color="auto" w:fill="auto"/>
          </w:tcPr>
          <w:p w14:paraId="2876913C" w14:textId="77777777" w:rsidR="00492B49" w:rsidRPr="00254C86" w:rsidRDefault="00492B49" w:rsidP="00733D84">
            <w:pPr>
              <w:rPr>
                <w:rFonts w:ascii="Calibri" w:eastAsia="Calibri" w:hAnsi="Calibri"/>
                <w:sz w:val="22"/>
                <w:szCs w:val="22"/>
                <w:lang w:val="en-GB"/>
              </w:rPr>
            </w:pPr>
            <w:r w:rsidRPr="00254C86">
              <w:rPr>
                <w:rFonts w:ascii="Calibri" w:eastAsia="Calibri" w:hAnsi="Calibri"/>
                <w:sz w:val="22"/>
                <w:szCs w:val="22"/>
                <w:lang w:val="en-GB"/>
              </w:rPr>
              <w:t>Date:</w:t>
            </w:r>
          </w:p>
        </w:tc>
        <w:tc>
          <w:tcPr>
            <w:tcW w:w="4606" w:type="dxa"/>
            <w:shd w:val="clear" w:color="auto" w:fill="auto"/>
          </w:tcPr>
          <w:p w14:paraId="67AE804A" w14:textId="77777777" w:rsidR="00492B49" w:rsidRPr="00254C86" w:rsidRDefault="00492B49" w:rsidP="00733D84">
            <w:pPr>
              <w:rPr>
                <w:rFonts w:ascii="Calibri" w:eastAsia="Calibri" w:hAnsi="Calibri"/>
                <w:b/>
                <w:sz w:val="22"/>
                <w:szCs w:val="22"/>
                <w:lang w:val="en-GB"/>
              </w:rPr>
            </w:pPr>
          </w:p>
        </w:tc>
      </w:tr>
    </w:tbl>
    <w:p w14:paraId="3E700A32" w14:textId="77777777" w:rsidR="00492B49" w:rsidRPr="00254C86" w:rsidRDefault="00492B49" w:rsidP="00492B49">
      <w:pPr>
        <w:spacing w:after="200" w:line="276" w:lineRule="auto"/>
        <w:rPr>
          <w:rFonts w:ascii="Calibri" w:eastAsia="Calibri" w:hAnsi="Calibri"/>
          <w:sz w:val="22"/>
          <w:szCs w:val="22"/>
          <w:lang w:val="en-GB"/>
        </w:rPr>
      </w:pPr>
    </w:p>
    <w:p w14:paraId="6B43FF05" w14:textId="77777777" w:rsidR="00492B49" w:rsidRPr="00254C86" w:rsidRDefault="00492B49" w:rsidP="00492B49">
      <w:pPr>
        <w:spacing w:after="200" w:line="276" w:lineRule="auto"/>
        <w:rPr>
          <w:rFonts w:ascii="Calibri" w:eastAsia="Calibri" w:hAnsi="Calibri"/>
          <w:sz w:val="22"/>
          <w:szCs w:val="22"/>
          <w:lang w:val="en-GB"/>
        </w:rPr>
      </w:pPr>
      <w:r w:rsidRPr="00254C86">
        <w:rPr>
          <w:rFonts w:ascii="Calibri" w:eastAsia="Calibri" w:hAnsi="Calibri"/>
          <w:sz w:val="22"/>
          <w:szCs w:val="22"/>
          <w:lang w:val="en-GB"/>
        </w:rPr>
        <w:t xml:space="preserve">Approved and signed by the company </w:t>
      </w:r>
      <w:r>
        <w:rPr>
          <w:rFonts w:ascii="Calibri" w:eastAsia="Calibri" w:hAnsi="Calibri"/>
          <w:sz w:val="22"/>
          <w:szCs w:val="22"/>
          <w:lang w:val="en-GB"/>
        </w:rPr>
        <w:t>mentor</w:t>
      </w:r>
      <w:r w:rsidRPr="00254C86">
        <w:rPr>
          <w:rFonts w:ascii="Calibri" w:eastAsia="Calibri" w:hAnsi="Calibri"/>
          <w:sz w:val="22"/>
          <w:szCs w:val="22"/>
          <w:lang w:val="en-GB"/>
        </w:rPr>
        <w:t>:</w:t>
      </w:r>
    </w:p>
    <w:p w14:paraId="2A9B615F" w14:textId="26548CCF" w:rsidR="00492B49" w:rsidRPr="00254C86" w:rsidRDefault="00492B49" w:rsidP="00492B49">
      <w:pPr>
        <w:spacing w:after="200" w:line="276" w:lineRule="auto"/>
        <w:rPr>
          <w:rFonts w:ascii="Calibri" w:eastAsia="Calibri" w:hAnsi="Calibri"/>
          <w:sz w:val="22"/>
          <w:szCs w:val="22"/>
          <w:lang w:val="en-GB"/>
        </w:rPr>
      </w:pPr>
      <w:r>
        <w:rPr>
          <w:rFonts w:ascii="Verdana" w:hAnsi="Verdana"/>
          <w:noProof/>
          <w:lang w:val="nl-NL" w:eastAsia="nl-NL"/>
        </w:rPr>
        <mc:AlternateContent>
          <mc:Choice Requires="wps">
            <w:drawing>
              <wp:anchor distT="0" distB="0" distL="114300" distR="114300" simplePos="0" relativeHeight="251664384" behindDoc="0" locked="0" layoutInCell="1" allowOverlap="1" wp14:anchorId="49E29A76" wp14:editId="51618C6A">
                <wp:simplePos x="0" y="0"/>
                <wp:positionH relativeFrom="column">
                  <wp:posOffset>919480</wp:posOffset>
                </wp:positionH>
                <wp:positionV relativeFrom="paragraph">
                  <wp:posOffset>300355</wp:posOffset>
                </wp:positionV>
                <wp:extent cx="3695700" cy="1390650"/>
                <wp:effectExtent l="0" t="0" r="19050" b="19050"/>
                <wp:wrapNone/>
                <wp:docPr id="123024123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95700" cy="1390650"/>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03F99B2" id="Rectangle 3" o:spid="_x0000_s1026" style="position:absolute;margin-left:72.4pt;margin-top:23.65pt;width:291pt;height:10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" filled="f" strokecolor="#385d8a" strokeweight="2pt">
                <v:path arrowok="t"/>
              </v:rect>
            </w:pict>
          </mc:Fallback>
        </mc:AlternateContent>
      </w:r>
      <w:r w:rsidRPr="00254C86">
        <w:rPr>
          <w:rFonts w:ascii="Calibri" w:eastAsia="Calibri" w:hAnsi="Calibri"/>
          <w:sz w:val="22"/>
          <w:szCs w:val="22"/>
          <w:lang w:val="en-GB"/>
        </w:rPr>
        <w:t>Date:</w:t>
      </w:r>
      <w:r w:rsidRPr="00254C86">
        <w:rPr>
          <w:rFonts w:ascii="Calibri" w:eastAsia="Calibri" w:hAnsi="Calibri"/>
          <w:sz w:val="22"/>
          <w:szCs w:val="22"/>
          <w:lang w:val="en-GB"/>
        </w:rPr>
        <w:tab/>
      </w:r>
      <w:r w:rsidRPr="00254C86">
        <w:rPr>
          <w:rFonts w:ascii="Calibri" w:eastAsia="Calibri" w:hAnsi="Calibri"/>
          <w:sz w:val="22"/>
          <w:szCs w:val="22"/>
          <w:lang w:val="en-GB"/>
        </w:rPr>
        <w:tab/>
      </w:r>
      <w:r w:rsidRPr="00254C86">
        <w:rPr>
          <w:rFonts w:ascii="Calibri" w:eastAsia="Calibri" w:hAnsi="Calibri"/>
          <w:sz w:val="22"/>
          <w:szCs w:val="22"/>
          <w:lang w:val="en-GB"/>
        </w:rPr>
        <w:tab/>
      </w:r>
      <w:r w:rsidRPr="00254C86">
        <w:rPr>
          <w:rFonts w:ascii="Calibri" w:eastAsia="Calibri" w:hAnsi="Calibri"/>
          <w:sz w:val="22"/>
          <w:szCs w:val="22"/>
          <w:lang w:val="en-GB"/>
        </w:rPr>
        <w:tab/>
      </w:r>
      <w:r w:rsidRPr="00254C86">
        <w:rPr>
          <w:rFonts w:ascii="Calibri" w:eastAsia="Calibri" w:hAnsi="Calibri"/>
          <w:sz w:val="22"/>
          <w:szCs w:val="22"/>
          <w:lang w:val="en-GB"/>
        </w:rPr>
        <w:tab/>
      </w:r>
    </w:p>
    <w:p w14:paraId="25F34B69" w14:textId="77777777" w:rsidR="00492B49" w:rsidRPr="00254C86" w:rsidRDefault="00492B49" w:rsidP="00492B49">
      <w:pPr>
        <w:spacing w:after="200" w:line="276" w:lineRule="auto"/>
        <w:rPr>
          <w:rFonts w:ascii="Calibri" w:eastAsia="Calibri" w:hAnsi="Calibri"/>
          <w:sz w:val="22"/>
          <w:szCs w:val="22"/>
          <w:lang w:val="en-GB"/>
        </w:rPr>
      </w:pPr>
      <w:r w:rsidRPr="00254C86">
        <w:rPr>
          <w:rFonts w:ascii="Calibri" w:eastAsia="Calibri" w:hAnsi="Calibri"/>
          <w:sz w:val="22"/>
          <w:szCs w:val="22"/>
          <w:lang w:val="en-GB"/>
        </w:rPr>
        <w:t>Signature:</w:t>
      </w:r>
    </w:p>
    <w:p w14:paraId="01A0C314" w14:textId="77777777" w:rsidR="00492B49" w:rsidRPr="00254C86" w:rsidRDefault="00492B49" w:rsidP="00492B49">
      <w:pPr>
        <w:rPr>
          <w:rFonts w:ascii="Calibri" w:eastAsia="Calibri" w:hAnsi="Calibri"/>
          <w:sz w:val="22"/>
          <w:szCs w:val="22"/>
          <w:lang w:val="en-GB"/>
        </w:rPr>
      </w:pPr>
    </w:p>
    <w:p w14:paraId="15531C7C" w14:textId="37BC2DBB" w:rsidR="008B0056" w:rsidRDefault="008B0056" w:rsidP="00492B49">
      <w:pPr>
        <w:spacing w:after="160" w:line="278" w:lineRule="auto"/>
      </w:pPr>
    </w:p>
    <w:p w14:paraId="54D527D8" w14:textId="77777777" w:rsidR="00492B49" w:rsidRDefault="00492B49" w:rsidP="00492B49">
      <w:pPr>
        <w:spacing w:after="160" w:line="278" w:lineRule="auto"/>
      </w:pPr>
    </w:p>
    <w:p w14:paraId="44A8EC1A" w14:textId="77777777" w:rsidR="00492B49" w:rsidRDefault="00492B49" w:rsidP="00492B49">
      <w:pPr>
        <w:spacing w:after="160" w:line="278" w:lineRule="auto"/>
      </w:pPr>
    </w:p>
    <w:p w14:paraId="1F4A925C" w14:textId="77777777" w:rsidR="00492B49" w:rsidRDefault="00492B49" w:rsidP="00492B49">
      <w:pPr>
        <w:spacing w:after="160" w:line="278" w:lineRule="auto"/>
      </w:pPr>
    </w:p>
    <w:p w14:paraId="6F4ADA33" w14:textId="77777777" w:rsidR="00492B49" w:rsidRDefault="00492B49" w:rsidP="00492B49">
      <w:pPr>
        <w:spacing w:after="160" w:line="278" w:lineRule="auto"/>
      </w:pPr>
    </w:p>
    <w:p w14:paraId="6ABFE8E5" w14:textId="77777777" w:rsidR="00671007" w:rsidRDefault="00492B49" w:rsidP="00671007">
      <w:pPr>
        <w:pStyle w:val="Heading1"/>
        <w:rPr>
          <w:moveTo w:id="19" w:author="Drąsutis,Evaldas E." w:date="2024-12-05T14:06:00Z" w16du:dateUtc="2024-12-05T13:06:00Z"/>
        </w:rPr>
      </w:pPr>
      <w:r>
        <w:br w:type="page"/>
      </w:r>
      <w:moveToRangeStart w:id="20" w:author="Drąsutis,Evaldas E." w:date="2024-12-05T14:06:00Z" w:name="move184300027"/>
      <w:moveTo w:id="21" w:author="Drąsutis,Evaldas E." w:date="2024-12-05T14:06:00Z" w16du:dateUtc="2024-12-05T13:06:00Z">
        <w:r w:rsidR="00671007" w:rsidRPr="007F4CAE">
          <w:lastRenderedPageBreak/>
          <w:t>Glossary</w:t>
        </w:r>
      </w:moveTo>
    </w:p>
    <w:tbl>
      <w:tblPr>
        <w:tblStyle w:val="TableGrid"/>
        <w:tblW w:w="0" w:type="auto"/>
        <w:tblLook w:val="04A0" w:firstRow="1" w:lastRow="0" w:firstColumn="1" w:lastColumn="0" w:noHBand="0" w:noVBand="1"/>
      </w:tblPr>
      <w:tblGrid>
        <w:gridCol w:w="826"/>
        <w:gridCol w:w="1483"/>
        <w:gridCol w:w="2696"/>
        <w:gridCol w:w="4055"/>
      </w:tblGrid>
      <w:tr w:rsidR="00671007" w14:paraId="2B5C0F81" w14:textId="77777777" w:rsidTr="004F1677">
        <w:tc>
          <w:tcPr>
            <w:tcW w:w="826" w:type="dxa"/>
          </w:tcPr>
          <w:p w14:paraId="5F568250" w14:textId="77777777" w:rsidR="00671007" w:rsidRDefault="00671007" w:rsidP="004F1677">
            <w:pPr>
              <w:rPr>
                <w:moveTo w:id="22" w:author="Drąsutis,Evaldas E." w:date="2024-12-05T14:06:00Z" w16du:dateUtc="2024-12-05T13:06:00Z"/>
              </w:rPr>
            </w:pPr>
            <w:moveTo w:id="23" w:author="Drąsutis,Evaldas E." w:date="2024-12-05T14:06:00Z" w16du:dateUtc="2024-12-05T13:06:00Z">
              <w:r>
                <w:t>#</w:t>
              </w:r>
            </w:moveTo>
          </w:p>
        </w:tc>
        <w:tc>
          <w:tcPr>
            <w:tcW w:w="1483" w:type="dxa"/>
          </w:tcPr>
          <w:p w14:paraId="14D23133" w14:textId="77777777" w:rsidR="00671007" w:rsidRDefault="00671007" w:rsidP="004F1677">
            <w:pPr>
              <w:rPr>
                <w:moveTo w:id="24" w:author="Drąsutis,Evaldas E." w:date="2024-12-05T14:06:00Z" w16du:dateUtc="2024-12-05T13:06:00Z"/>
              </w:rPr>
            </w:pPr>
            <w:moveTo w:id="25" w:author="Drąsutis,Evaldas E." w:date="2024-12-05T14:06:00Z" w16du:dateUtc="2024-12-05T13:06:00Z">
              <w:r>
                <w:t>Name</w:t>
              </w:r>
            </w:moveTo>
          </w:p>
        </w:tc>
        <w:tc>
          <w:tcPr>
            <w:tcW w:w="2696" w:type="dxa"/>
          </w:tcPr>
          <w:p w14:paraId="5EB627D9" w14:textId="77777777" w:rsidR="00671007" w:rsidRDefault="00671007" w:rsidP="004F1677">
            <w:pPr>
              <w:rPr>
                <w:moveTo w:id="26" w:author="Drąsutis,Evaldas E." w:date="2024-12-05T14:06:00Z" w16du:dateUtc="2024-12-05T13:06:00Z"/>
              </w:rPr>
            </w:pPr>
            <w:moveTo w:id="27" w:author="Drąsutis,Evaldas E." w:date="2024-12-05T14:06:00Z" w16du:dateUtc="2024-12-05T13:06:00Z">
              <w:r>
                <w:t>Short description</w:t>
              </w:r>
            </w:moveTo>
          </w:p>
        </w:tc>
        <w:tc>
          <w:tcPr>
            <w:tcW w:w="4055" w:type="dxa"/>
          </w:tcPr>
          <w:p w14:paraId="0D23A420" w14:textId="77777777" w:rsidR="00671007" w:rsidRDefault="00671007" w:rsidP="004F1677">
            <w:pPr>
              <w:rPr>
                <w:moveTo w:id="28" w:author="Drąsutis,Evaldas E." w:date="2024-12-05T14:06:00Z" w16du:dateUtc="2024-12-05T13:06:00Z"/>
              </w:rPr>
            </w:pPr>
            <w:moveTo w:id="29" w:author="Drąsutis,Evaldas E." w:date="2024-12-05T14:06:00Z" w16du:dateUtc="2024-12-05T13:06:00Z">
              <w:r>
                <w:t>Clarification</w:t>
              </w:r>
            </w:moveTo>
          </w:p>
        </w:tc>
      </w:tr>
      <w:tr w:rsidR="00671007" w14:paraId="67BE611C" w14:textId="77777777" w:rsidTr="004F1677">
        <w:tc>
          <w:tcPr>
            <w:tcW w:w="826" w:type="dxa"/>
          </w:tcPr>
          <w:p w14:paraId="05CBA454" w14:textId="77777777" w:rsidR="00671007" w:rsidRDefault="00671007" w:rsidP="004F1677">
            <w:pPr>
              <w:rPr>
                <w:moveTo w:id="30" w:author="Drąsutis,Evaldas E." w:date="2024-12-05T14:06:00Z" w16du:dateUtc="2024-12-05T13:06:00Z"/>
              </w:rPr>
            </w:pPr>
          </w:p>
        </w:tc>
        <w:tc>
          <w:tcPr>
            <w:tcW w:w="1483" w:type="dxa"/>
          </w:tcPr>
          <w:p w14:paraId="706BE389" w14:textId="77777777" w:rsidR="00671007" w:rsidRDefault="00671007" w:rsidP="004F1677">
            <w:pPr>
              <w:rPr>
                <w:moveTo w:id="31" w:author="Drąsutis,Evaldas E." w:date="2024-12-05T14:06:00Z" w16du:dateUtc="2024-12-05T13:06:00Z"/>
              </w:rPr>
            </w:pPr>
            <w:moveTo w:id="32" w:author="Drąsutis,Evaldas E." w:date="2024-12-05T14:06:00Z" w16du:dateUtc="2024-12-05T13:06:00Z">
              <w:r>
                <w:t>CI/CD</w:t>
              </w:r>
            </w:moveTo>
          </w:p>
        </w:tc>
        <w:tc>
          <w:tcPr>
            <w:tcW w:w="2696" w:type="dxa"/>
          </w:tcPr>
          <w:p w14:paraId="7604E15F" w14:textId="77777777" w:rsidR="00671007" w:rsidRDefault="00671007" w:rsidP="004F1677">
            <w:pPr>
              <w:rPr>
                <w:moveTo w:id="33" w:author="Drąsutis,Evaldas E." w:date="2024-12-05T14:06:00Z" w16du:dateUtc="2024-12-05T13:06:00Z"/>
              </w:rPr>
            </w:pPr>
            <w:moveTo w:id="34" w:author="Drąsutis,Evaldas E." w:date="2024-12-05T14:06:00Z" w16du:dateUtc="2024-12-05T13:06:00Z">
              <w:r w:rsidRPr="00E83EC2">
                <w:t>Automates building, testing, and deploying software.</w:t>
              </w:r>
            </w:moveTo>
          </w:p>
        </w:tc>
        <w:tc>
          <w:tcPr>
            <w:tcW w:w="40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9"/>
            </w:tblGrid>
            <w:tr w:rsidR="00671007" w:rsidRPr="00E83EC2" w14:paraId="222030A5" w14:textId="77777777" w:rsidTr="004F1677">
              <w:trPr>
                <w:tblCellSpacing w:w="15" w:type="dxa"/>
              </w:trPr>
              <w:tc>
                <w:tcPr>
                  <w:tcW w:w="0" w:type="auto"/>
                  <w:vAlign w:val="center"/>
                  <w:hideMark/>
                </w:tcPr>
                <w:p w14:paraId="3446FB37" w14:textId="77777777" w:rsidR="00671007" w:rsidRPr="00E83EC2" w:rsidRDefault="00671007" w:rsidP="004F1677">
                  <w:pPr>
                    <w:rPr>
                      <w:moveTo w:id="35" w:author="Drąsutis,Evaldas E." w:date="2024-12-05T14:06:00Z" w16du:dateUtc="2024-12-05T13:06:00Z"/>
                    </w:rPr>
                  </w:pPr>
                  <w:moveTo w:id="36" w:author="Drąsutis,Evaldas E." w:date="2024-12-05T14:06:00Z" w16du:dateUtc="2024-12-05T13:06:00Z">
                    <w:r w:rsidRPr="00E83EC2">
                      <w:t xml:space="preserve">Uses tools like GitLab CI and Docker to ensure </w:t>
                    </w:r>
                    <w:commentRangeStart w:id="37"/>
                    <w:r w:rsidRPr="00E83EC2">
                      <w:t>frequent</w:t>
                    </w:r>
                    <w:commentRangeEnd w:id="37"/>
                    <w:r>
                      <w:rPr>
                        <w:rStyle w:val="CommentReference"/>
                      </w:rPr>
                      <w:commentReference w:id="37"/>
                    </w:r>
                    <w:r w:rsidRPr="00E83EC2">
                      <w:t xml:space="preserve"> and reliable updates to software projects.</w:t>
                    </w:r>
                  </w:moveTo>
                </w:p>
              </w:tc>
            </w:tr>
          </w:tbl>
          <w:p w14:paraId="47F6DE3E" w14:textId="77777777" w:rsidR="00671007" w:rsidRPr="00E83EC2" w:rsidRDefault="00671007" w:rsidP="004F1677">
            <w:pPr>
              <w:rPr>
                <w:moveTo w:id="38" w:author="Drąsutis,Evaldas E." w:date="2024-12-05T14:06:00Z" w16du:dateUtc="2024-12-05T13:06:00Z"/>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71007" w:rsidRPr="00E83EC2" w14:paraId="1EFBF1AF" w14:textId="77777777" w:rsidTr="004F1677">
              <w:trPr>
                <w:tblCellSpacing w:w="15" w:type="dxa"/>
              </w:trPr>
              <w:tc>
                <w:tcPr>
                  <w:tcW w:w="0" w:type="auto"/>
                  <w:vAlign w:val="center"/>
                  <w:hideMark/>
                </w:tcPr>
                <w:p w14:paraId="64B8C21E" w14:textId="77777777" w:rsidR="00671007" w:rsidRPr="00E83EC2" w:rsidRDefault="00671007" w:rsidP="004F1677">
                  <w:pPr>
                    <w:rPr>
                      <w:moveTo w:id="39" w:author="Drąsutis,Evaldas E." w:date="2024-12-05T14:06:00Z" w16du:dateUtc="2024-12-05T13:06:00Z"/>
                    </w:rPr>
                  </w:pPr>
                </w:p>
              </w:tc>
            </w:tr>
          </w:tbl>
          <w:p w14:paraId="427398EC" w14:textId="77777777" w:rsidR="00671007" w:rsidRPr="00E83EC2" w:rsidRDefault="00671007" w:rsidP="004F1677">
            <w:pPr>
              <w:rPr>
                <w:moveTo w:id="40" w:author="Drąsutis,Evaldas E." w:date="2024-12-05T14:06:00Z" w16du:dateUtc="2024-12-05T13:06:00Z"/>
              </w:rPr>
            </w:pPr>
          </w:p>
        </w:tc>
      </w:tr>
      <w:tr w:rsidR="00671007" w14:paraId="566AC327" w14:textId="77777777" w:rsidTr="004F1677">
        <w:tc>
          <w:tcPr>
            <w:tcW w:w="826" w:type="dxa"/>
          </w:tcPr>
          <w:p w14:paraId="0DA0650A" w14:textId="77777777" w:rsidR="00671007" w:rsidRDefault="00671007" w:rsidP="004F1677">
            <w:pPr>
              <w:rPr>
                <w:moveTo w:id="41" w:author="Drąsutis,Evaldas E." w:date="2024-12-05T14:06:00Z" w16du:dateUtc="2024-12-05T13:06:00Z"/>
              </w:rPr>
            </w:pPr>
          </w:p>
        </w:tc>
        <w:tc>
          <w:tcPr>
            <w:tcW w:w="1483" w:type="dxa"/>
          </w:tcPr>
          <w:p w14:paraId="5D50D964" w14:textId="77777777" w:rsidR="00671007" w:rsidRDefault="00671007" w:rsidP="004F1677">
            <w:pPr>
              <w:rPr>
                <w:moveTo w:id="42" w:author="Drąsutis,Evaldas E." w:date="2024-12-05T14:06:00Z" w16du:dateUtc="2024-12-05T13:06:00Z"/>
              </w:rPr>
            </w:pPr>
            <w:moveTo w:id="43" w:author="Drąsutis,Evaldas E." w:date="2024-12-05T14:06:00Z" w16du:dateUtc="2024-12-05T13:06:00Z">
              <w:r>
                <w:t>GTFS</w:t>
              </w:r>
            </w:moveTo>
          </w:p>
        </w:tc>
        <w:tc>
          <w:tcPr>
            <w:tcW w:w="2696" w:type="dxa"/>
          </w:tcPr>
          <w:p w14:paraId="01B0CA57" w14:textId="77777777" w:rsidR="00671007" w:rsidRDefault="00671007" w:rsidP="004F1677">
            <w:pPr>
              <w:rPr>
                <w:moveTo w:id="44" w:author="Drąsutis,Evaldas E." w:date="2024-12-05T14:06:00Z" w16du:dateUtc="2024-12-05T13:06:00Z"/>
              </w:rPr>
            </w:pPr>
            <w:moveTo w:id="45" w:author="Drąsutis,Evaldas E." w:date="2024-12-05T14:06:00Z" w16du:dateUtc="2024-12-05T13:06:00Z">
              <w:r w:rsidRPr="00E83EC2">
                <w:t>Standardized format for public transportation data.</w:t>
              </w:r>
            </w:moveTo>
          </w:p>
        </w:tc>
        <w:tc>
          <w:tcPr>
            <w:tcW w:w="4055" w:type="dxa"/>
          </w:tcPr>
          <w:p w14:paraId="764F2C7E" w14:textId="77777777" w:rsidR="00671007" w:rsidRDefault="00671007" w:rsidP="004F1677">
            <w:pPr>
              <w:rPr>
                <w:moveTo w:id="46" w:author="Drąsutis,Evaldas E." w:date="2024-12-05T14:06:00Z" w16du:dateUtc="2024-12-05T13:06:00Z"/>
              </w:rPr>
            </w:pPr>
            <w:moveTo w:id="47" w:author="Drąsutis,Evaldas E." w:date="2024-12-05T14:06:00Z" w16du:dateUtc="2024-12-05T13:06:00Z">
              <w:r w:rsidRPr="00E83EC2">
                <w:t>Includes schedules, routes, and geographic information, used for transit apps and tools.</w:t>
              </w:r>
            </w:moveTo>
          </w:p>
        </w:tc>
      </w:tr>
      <w:tr w:rsidR="00671007" w14:paraId="671BC339" w14:textId="77777777" w:rsidTr="004F1677">
        <w:tc>
          <w:tcPr>
            <w:tcW w:w="826" w:type="dxa"/>
          </w:tcPr>
          <w:p w14:paraId="58CD96CB" w14:textId="77777777" w:rsidR="00671007" w:rsidRDefault="00671007" w:rsidP="004F1677">
            <w:pPr>
              <w:rPr>
                <w:moveTo w:id="48" w:author="Drąsutis,Evaldas E." w:date="2024-12-05T14:06:00Z" w16du:dateUtc="2024-12-05T13:06:00Z"/>
              </w:rPr>
            </w:pPr>
          </w:p>
        </w:tc>
        <w:tc>
          <w:tcPr>
            <w:tcW w:w="1483" w:type="dxa"/>
          </w:tcPr>
          <w:p w14:paraId="621ECB9A" w14:textId="77777777" w:rsidR="00671007" w:rsidRDefault="00671007" w:rsidP="004F1677">
            <w:pPr>
              <w:rPr>
                <w:moveTo w:id="49" w:author="Drąsutis,Evaldas E." w:date="2024-12-05T14:06:00Z" w16du:dateUtc="2024-12-05T13:06:00Z"/>
              </w:rPr>
            </w:pPr>
            <w:moveTo w:id="50" w:author="Drąsutis,Evaldas E." w:date="2024-12-05T14:06:00Z" w16du:dateUtc="2024-12-05T13:06:00Z">
              <w:r w:rsidRPr="00F12630">
                <w:t>Web application</w:t>
              </w:r>
            </w:moveTo>
          </w:p>
        </w:tc>
        <w:tc>
          <w:tcPr>
            <w:tcW w:w="2696" w:type="dxa"/>
          </w:tcPr>
          <w:p w14:paraId="5275B553" w14:textId="77777777" w:rsidR="00671007" w:rsidRDefault="00671007" w:rsidP="004F1677">
            <w:pPr>
              <w:rPr>
                <w:moveTo w:id="51" w:author="Drąsutis,Evaldas E." w:date="2024-12-05T14:06:00Z" w16du:dateUtc="2024-12-05T13:06:00Z"/>
              </w:rPr>
            </w:pPr>
            <w:moveTo w:id="52" w:author="Drąsutis,Evaldas E." w:date="2024-12-05T14:06:00Z" w16du:dateUtc="2024-12-05T13:06:00Z">
              <w:r w:rsidRPr="00E83EC2">
                <w:t>A program that runs in a web browser.</w:t>
              </w:r>
              <w:r w:rsidRPr="00E83EC2">
                <w:tab/>
              </w:r>
            </w:moveTo>
          </w:p>
        </w:tc>
        <w:tc>
          <w:tcPr>
            <w:tcW w:w="4055" w:type="dxa"/>
          </w:tcPr>
          <w:p w14:paraId="08BA1DF4" w14:textId="77777777" w:rsidR="00671007" w:rsidRDefault="00671007" w:rsidP="004F1677">
            <w:pPr>
              <w:rPr>
                <w:moveTo w:id="53" w:author="Drąsutis,Evaldas E." w:date="2024-12-05T14:06:00Z" w16du:dateUtc="2024-12-05T13:06:00Z"/>
              </w:rPr>
            </w:pPr>
            <w:moveTo w:id="54" w:author="Drąsutis,Evaldas E." w:date="2024-12-05T14:06:00Z" w16du:dateUtc="2024-12-05T13:06:00Z">
              <w:r w:rsidRPr="00E83EC2">
                <w:t>Combines front-end (user interface) and back-end (server logic) to create tools like online maps, booking systems, or e-commerce platforms.</w:t>
              </w:r>
            </w:moveTo>
          </w:p>
        </w:tc>
      </w:tr>
      <w:tr w:rsidR="00671007" w14:paraId="70646220" w14:textId="77777777" w:rsidTr="004F1677">
        <w:tc>
          <w:tcPr>
            <w:tcW w:w="826" w:type="dxa"/>
          </w:tcPr>
          <w:p w14:paraId="2F1D5AA5" w14:textId="77777777" w:rsidR="00671007" w:rsidRDefault="00671007" w:rsidP="004F1677">
            <w:pPr>
              <w:rPr>
                <w:moveTo w:id="55" w:author="Drąsutis,Evaldas E." w:date="2024-12-05T14:06:00Z" w16du:dateUtc="2024-12-05T13:06:00Z"/>
              </w:rPr>
            </w:pPr>
          </w:p>
        </w:tc>
        <w:tc>
          <w:tcPr>
            <w:tcW w:w="1483" w:type="dxa"/>
          </w:tcPr>
          <w:p w14:paraId="142B25DD" w14:textId="77777777" w:rsidR="00671007" w:rsidRPr="00F12630" w:rsidRDefault="00671007" w:rsidP="004F1677">
            <w:pPr>
              <w:rPr>
                <w:moveTo w:id="56" w:author="Drąsutis,Evaldas E." w:date="2024-12-05T14:06:00Z" w16du:dateUtc="2024-12-05T13:06:00Z"/>
              </w:rPr>
            </w:pPr>
            <w:moveTo w:id="57" w:author="Drąsutis,Evaldas E." w:date="2024-12-05T14:06:00Z" w16du:dateUtc="2024-12-05T13:06:00Z">
              <w:r>
                <w:t>Agile methodology</w:t>
              </w:r>
            </w:moveTo>
          </w:p>
        </w:tc>
        <w:tc>
          <w:tcPr>
            <w:tcW w:w="2696" w:type="dxa"/>
          </w:tcPr>
          <w:p w14:paraId="5658526B" w14:textId="77777777" w:rsidR="00671007" w:rsidRPr="00F12630" w:rsidRDefault="00671007" w:rsidP="004F1677">
            <w:pPr>
              <w:rPr>
                <w:moveTo w:id="58" w:author="Drąsutis,Evaldas E." w:date="2024-12-05T14:06:00Z" w16du:dateUtc="2024-12-05T13:06:00Z"/>
              </w:rPr>
            </w:pPr>
            <w:moveTo w:id="59" w:author="Drąsutis,Evaldas E." w:date="2024-12-05T14:06:00Z" w16du:dateUtc="2024-12-05T13:06:00Z">
              <w:r w:rsidRPr="000D05FF">
                <w:t>Flexible software development approach.</w:t>
              </w:r>
            </w:moveTo>
          </w:p>
        </w:tc>
        <w:tc>
          <w:tcPr>
            <w:tcW w:w="4055" w:type="dxa"/>
          </w:tcPr>
          <w:p w14:paraId="155EC97C" w14:textId="77777777" w:rsidR="00671007" w:rsidRPr="00F12630" w:rsidRDefault="00671007" w:rsidP="004F1677">
            <w:pPr>
              <w:rPr>
                <w:moveTo w:id="60" w:author="Drąsutis,Evaldas E." w:date="2024-12-05T14:06:00Z" w16du:dateUtc="2024-12-05T13:06:00Z"/>
              </w:rPr>
            </w:pPr>
            <w:moveTo w:id="61" w:author="Drąsutis,Evaldas E." w:date="2024-12-05T14:06:00Z" w16du:dateUtc="2024-12-05T13:06:00Z">
              <w:r w:rsidRPr="000D05FF">
                <w:t>Focuses on collaboration, adaptability, and delivering work in small, manageable steps. Examples include Scrum and Kanban.</w:t>
              </w:r>
            </w:moveTo>
          </w:p>
        </w:tc>
      </w:tr>
      <w:tr w:rsidR="00671007" w14:paraId="13605189" w14:textId="77777777" w:rsidTr="004F1677">
        <w:tc>
          <w:tcPr>
            <w:tcW w:w="826" w:type="dxa"/>
          </w:tcPr>
          <w:p w14:paraId="56155BC9" w14:textId="77777777" w:rsidR="00671007" w:rsidRDefault="00671007" w:rsidP="004F1677">
            <w:pPr>
              <w:rPr>
                <w:moveTo w:id="62" w:author="Drąsutis,Evaldas E." w:date="2024-12-05T14:06:00Z" w16du:dateUtc="2024-12-05T13:06:00Z"/>
              </w:rPr>
            </w:pPr>
          </w:p>
        </w:tc>
        <w:tc>
          <w:tcPr>
            <w:tcW w:w="1483" w:type="dxa"/>
          </w:tcPr>
          <w:p w14:paraId="0C6F1918" w14:textId="77777777" w:rsidR="00671007" w:rsidRPr="00F12630" w:rsidRDefault="00671007" w:rsidP="004F1677">
            <w:pPr>
              <w:rPr>
                <w:moveTo w:id="63" w:author="Drąsutis,Evaldas E." w:date="2024-12-05T14:06:00Z" w16du:dateUtc="2024-12-05T13:06:00Z"/>
              </w:rPr>
            </w:pPr>
            <w:moveTo w:id="64" w:author="Drąsutis,Evaldas E." w:date="2024-12-05T14:06:00Z" w16du:dateUtc="2024-12-05T13:06:00Z">
              <w:r w:rsidRPr="00E83EC2">
                <w:t>User-Friendly</w:t>
              </w:r>
            </w:moveTo>
          </w:p>
        </w:tc>
        <w:tc>
          <w:tcPr>
            <w:tcW w:w="2696" w:type="dxa"/>
          </w:tcPr>
          <w:p w14:paraId="1D2276DA" w14:textId="77777777" w:rsidR="00671007" w:rsidRPr="00F12630" w:rsidRDefault="00671007" w:rsidP="004F1677">
            <w:pPr>
              <w:rPr>
                <w:moveTo w:id="65" w:author="Drąsutis,Evaldas E." w:date="2024-12-05T14:06:00Z" w16du:dateUtc="2024-12-05T13:06:00Z"/>
              </w:rPr>
            </w:pPr>
            <w:moveTo w:id="66" w:author="Drąsutis,Evaldas E." w:date="2024-12-05T14:06:00Z" w16du:dateUtc="2024-12-05T13:06:00Z">
              <w:r>
                <w:t>Software designed to be intuitive and easy to user</w:t>
              </w:r>
            </w:moveTo>
          </w:p>
        </w:tc>
        <w:tc>
          <w:tcPr>
            <w:tcW w:w="4055" w:type="dxa"/>
          </w:tcPr>
          <w:p w14:paraId="4E364776" w14:textId="77777777" w:rsidR="00671007" w:rsidRPr="000D05FF" w:rsidRDefault="00671007" w:rsidP="004F1677">
            <w:pPr>
              <w:rPr>
                <w:moveTo w:id="67" w:author="Drąsutis,Evaldas E." w:date="2024-12-05T14:06:00Z" w16du:dateUtc="2024-12-05T13:06:00Z"/>
              </w:rPr>
            </w:pPr>
            <w:moveTo w:id="68" w:author="Drąsutis,Evaldas E." w:date="2024-12-05T14:06:00Z" w16du:dateUtc="2024-12-05T13:06:00Z">
              <w:r>
                <w:t>Achieved by applying user experience (UX) techniques and testing to improve accessibility and simplicity</w:t>
              </w:r>
            </w:moveTo>
          </w:p>
        </w:tc>
      </w:tr>
      <w:tr w:rsidR="00671007" w14:paraId="3172CB49" w14:textId="77777777" w:rsidTr="004F1677">
        <w:tc>
          <w:tcPr>
            <w:tcW w:w="826" w:type="dxa"/>
          </w:tcPr>
          <w:p w14:paraId="7124BC2C" w14:textId="77777777" w:rsidR="00671007" w:rsidRDefault="00671007" w:rsidP="004F1677">
            <w:pPr>
              <w:rPr>
                <w:moveTo w:id="69" w:author="Drąsutis,Evaldas E." w:date="2024-12-05T14:06:00Z" w16du:dateUtc="2024-12-05T13:06:00Z"/>
              </w:rPr>
            </w:pPr>
          </w:p>
        </w:tc>
        <w:tc>
          <w:tcPr>
            <w:tcW w:w="1483" w:type="dxa"/>
          </w:tcPr>
          <w:p w14:paraId="2953E829" w14:textId="0B391523" w:rsidR="00671007" w:rsidRPr="00F12630" w:rsidRDefault="00A51A1E" w:rsidP="004F1677">
            <w:pPr>
              <w:rPr>
                <w:moveTo w:id="70" w:author="Drąsutis,Evaldas E." w:date="2024-12-05T14:06:00Z" w16du:dateUtc="2024-12-05T13:06:00Z"/>
              </w:rPr>
            </w:pPr>
            <w:ins w:id="71" w:author="Drąsutis,Evaldas E." w:date="2024-12-05T14:08:00Z" w16du:dateUtc="2024-12-05T13:08:00Z">
              <w:r>
                <w:t>EV</w:t>
              </w:r>
            </w:ins>
          </w:p>
        </w:tc>
        <w:tc>
          <w:tcPr>
            <w:tcW w:w="2696" w:type="dxa"/>
          </w:tcPr>
          <w:p w14:paraId="12FE3042" w14:textId="3B887280" w:rsidR="00671007" w:rsidRPr="00F12630" w:rsidRDefault="00A51A1E" w:rsidP="004F1677">
            <w:pPr>
              <w:rPr>
                <w:moveTo w:id="72" w:author="Drąsutis,Evaldas E." w:date="2024-12-05T14:06:00Z" w16du:dateUtc="2024-12-05T13:06:00Z"/>
              </w:rPr>
            </w:pPr>
            <w:ins w:id="73" w:author="Drąsutis,Evaldas E." w:date="2024-12-05T14:08:00Z" w16du:dateUtc="2024-12-05T13:08:00Z">
              <w:r>
                <w:t xml:space="preserve">Electric Vehicle </w:t>
              </w:r>
            </w:ins>
          </w:p>
        </w:tc>
        <w:tc>
          <w:tcPr>
            <w:tcW w:w="4055" w:type="dxa"/>
          </w:tcPr>
          <w:p w14:paraId="3C8E12C4" w14:textId="469D2A5C" w:rsidR="00671007" w:rsidRPr="00A51A1E" w:rsidRDefault="00A51A1E" w:rsidP="004F1677">
            <w:pPr>
              <w:rPr>
                <w:moveTo w:id="74" w:author="Drąsutis,Evaldas E." w:date="2024-12-05T14:06:00Z" w16du:dateUtc="2024-12-05T13:06:00Z"/>
                <w:rPrChange w:id="75" w:author="Drąsutis,Evaldas E." w:date="2024-12-05T14:08:00Z" w16du:dateUtc="2024-12-05T13:08:00Z">
                  <w:rPr>
                    <w:moveTo w:id="76" w:author="Drąsutis,Evaldas E." w:date="2024-12-05T14:06:00Z" w16du:dateUtc="2024-12-05T13:06:00Z"/>
                    <w:b/>
                    <w:bCs/>
                  </w:rPr>
                </w:rPrChange>
              </w:rPr>
            </w:pPr>
            <w:ins w:id="77" w:author="Drąsutis,Evaldas E." w:date="2024-12-05T14:08:00Z" w16du:dateUtc="2024-12-05T13:08:00Z">
              <w:r>
                <w:t xml:space="preserve">Transportation vehicle that is supplied </w:t>
              </w:r>
            </w:ins>
            <w:ins w:id="78" w:author="Drąsutis,Evaldas E." w:date="2024-12-05T14:09:00Z" w16du:dateUtc="2024-12-05T13:09:00Z">
              <w:r>
                <w:t>with electricity which is more eco friendly</w:t>
              </w:r>
            </w:ins>
          </w:p>
        </w:tc>
      </w:tr>
      <w:tr w:rsidR="00EC2D51" w14:paraId="6E9E65A3" w14:textId="77777777" w:rsidTr="004F1677">
        <w:trPr>
          <w:ins w:id="79" w:author="Drąsutis,Evaldas E." w:date="2024-12-09T10:44:00Z" w16du:dateUtc="2024-12-09T09:44:00Z"/>
        </w:trPr>
        <w:tc>
          <w:tcPr>
            <w:tcW w:w="826" w:type="dxa"/>
          </w:tcPr>
          <w:p w14:paraId="646D2D21" w14:textId="77777777" w:rsidR="00EC2D51" w:rsidRDefault="00EC2D51" w:rsidP="004F1677">
            <w:pPr>
              <w:rPr>
                <w:ins w:id="80" w:author="Drąsutis,Evaldas E." w:date="2024-12-09T10:44:00Z" w16du:dateUtc="2024-12-09T09:44:00Z"/>
              </w:rPr>
            </w:pPr>
          </w:p>
        </w:tc>
        <w:tc>
          <w:tcPr>
            <w:tcW w:w="1483" w:type="dxa"/>
          </w:tcPr>
          <w:p w14:paraId="4B693D2E" w14:textId="2F65A4F8" w:rsidR="00EC2D51" w:rsidRDefault="00EC2D51" w:rsidP="004F1677">
            <w:pPr>
              <w:rPr>
                <w:ins w:id="81" w:author="Drąsutis,Evaldas E." w:date="2024-12-09T10:44:00Z" w16du:dateUtc="2024-12-09T09:44:00Z"/>
              </w:rPr>
            </w:pPr>
            <w:ins w:id="82" w:author="Drąsutis,Evaldas E." w:date="2024-12-09T10:47:00Z" w16du:dateUtc="2024-12-09T09:47:00Z">
              <w:r>
                <w:t>SCRUM methodology</w:t>
              </w:r>
            </w:ins>
          </w:p>
        </w:tc>
        <w:tc>
          <w:tcPr>
            <w:tcW w:w="2696" w:type="dxa"/>
          </w:tcPr>
          <w:p w14:paraId="1F5CE0A9" w14:textId="77777777" w:rsidR="00EC2D51" w:rsidRDefault="00EC2D51" w:rsidP="004F1677">
            <w:pPr>
              <w:rPr>
                <w:ins w:id="83" w:author="Drąsutis,Evaldas E." w:date="2024-12-09T10:44:00Z" w16du:dateUtc="2024-12-09T09:44:00Z"/>
              </w:rPr>
            </w:pPr>
          </w:p>
        </w:tc>
        <w:tc>
          <w:tcPr>
            <w:tcW w:w="4055" w:type="dxa"/>
          </w:tcPr>
          <w:p w14:paraId="492369CB" w14:textId="77777777" w:rsidR="00EC2D51" w:rsidRDefault="00EC2D51" w:rsidP="004F1677">
            <w:pPr>
              <w:rPr>
                <w:ins w:id="84" w:author="Drąsutis,Evaldas E." w:date="2024-12-09T10:44:00Z" w16du:dateUtc="2024-12-09T09:44:00Z"/>
              </w:rPr>
            </w:pPr>
          </w:p>
        </w:tc>
      </w:tr>
      <w:tr w:rsidR="00A84598" w14:paraId="09865BB0" w14:textId="77777777" w:rsidTr="004F1677">
        <w:trPr>
          <w:ins w:id="85" w:author="Drąsutis,Evaldas E." w:date="2024-12-09T11:11:00Z" w16du:dateUtc="2024-12-09T10:11:00Z"/>
        </w:trPr>
        <w:tc>
          <w:tcPr>
            <w:tcW w:w="826" w:type="dxa"/>
          </w:tcPr>
          <w:p w14:paraId="6EAF5CB8" w14:textId="77777777" w:rsidR="00A84598" w:rsidRDefault="00A84598" w:rsidP="004F1677">
            <w:pPr>
              <w:rPr>
                <w:ins w:id="86" w:author="Drąsutis,Evaldas E." w:date="2024-12-09T11:11:00Z" w16du:dateUtc="2024-12-09T10:11:00Z"/>
              </w:rPr>
            </w:pPr>
          </w:p>
        </w:tc>
        <w:tc>
          <w:tcPr>
            <w:tcW w:w="1483" w:type="dxa"/>
          </w:tcPr>
          <w:p w14:paraId="5884FAEC" w14:textId="1C83399E" w:rsidR="00A84598" w:rsidRDefault="00A84598" w:rsidP="004F1677">
            <w:pPr>
              <w:rPr>
                <w:ins w:id="87" w:author="Drąsutis,Evaldas E." w:date="2024-12-09T11:11:00Z" w16du:dateUtc="2024-12-09T10:11:00Z"/>
              </w:rPr>
            </w:pPr>
            <w:ins w:id="88" w:author="Drąsutis,Evaldas E." w:date="2024-12-09T11:11:00Z" w16du:dateUtc="2024-12-09T10:11:00Z">
              <w:r>
                <w:t>client-server architecture</w:t>
              </w:r>
            </w:ins>
          </w:p>
        </w:tc>
        <w:tc>
          <w:tcPr>
            <w:tcW w:w="2696" w:type="dxa"/>
          </w:tcPr>
          <w:p w14:paraId="009B2826" w14:textId="77777777" w:rsidR="00A84598" w:rsidRDefault="00A84598" w:rsidP="004F1677">
            <w:pPr>
              <w:rPr>
                <w:ins w:id="89" w:author="Drąsutis,Evaldas E." w:date="2024-12-09T11:11:00Z" w16du:dateUtc="2024-12-09T10:11:00Z"/>
              </w:rPr>
            </w:pPr>
          </w:p>
        </w:tc>
        <w:tc>
          <w:tcPr>
            <w:tcW w:w="4055" w:type="dxa"/>
          </w:tcPr>
          <w:p w14:paraId="5B5FE94F" w14:textId="77777777" w:rsidR="00A84598" w:rsidRDefault="00A84598" w:rsidP="004F1677">
            <w:pPr>
              <w:rPr>
                <w:ins w:id="90" w:author="Drąsutis,Evaldas E." w:date="2024-12-09T11:11:00Z" w16du:dateUtc="2024-12-09T10:11:00Z"/>
              </w:rPr>
            </w:pPr>
          </w:p>
        </w:tc>
      </w:tr>
    </w:tbl>
    <w:p w14:paraId="1BED8072" w14:textId="77777777" w:rsidR="00671007" w:rsidRDefault="00671007" w:rsidP="00671007">
      <w:pPr>
        <w:rPr>
          <w:moveTo w:id="91" w:author="Drąsutis,Evaldas E." w:date="2024-12-05T14:06:00Z" w16du:dateUtc="2024-12-05T13:06:00Z"/>
        </w:rPr>
      </w:pPr>
    </w:p>
    <w:moveToRangeEnd w:id="20"/>
    <w:p w14:paraId="32965DC8" w14:textId="01654F7D" w:rsidR="00492B49" w:rsidRDefault="00492B49">
      <w:pPr>
        <w:spacing w:after="160" w:line="278" w:lineRule="auto"/>
      </w:pPr>
    </w:p>
    <w:p w14:paraId="30673E9E" w14:textId="6EFDBF77" w:rsidR="00F90B6F" w:rsidRDefault="00F90B6F" w:rsidP="004444B6">
      <w:pPr>
        <w:pStyle w:val="Heading1"/>
        <w:rPr>
          <w:ins w:id="92" w:author="Drąsutis,Evaldas E." w:date="2024-12-05T12:00:00Z" w16du:dateUtc="2024-12-05T11:00:00Z"/>
        </w:rPr>
      </w:pPr>
      <w:bookmarkStart w:id="93" w:name="_Toc183343122"/>
      <w:bookmarkStart w:id="94" w:name="_Toc183344120"/>
      <w:ins w:id="95" w:author="Drąsutis,Evaldas E." w:date="2024-12-05T12:00:00Z" w16du:dateUtc="2024-12-05T11:00:00Z">
        <w:r>
          <w:t>Abstract</w:t>
        </w:r>
      </w:ins>
    </w:p>
    <w:p w14:paraId="29D678DD" w14:textId="4470C018" w:rsidR="00F90B6F" w:rsidRDefault="00F90B6F" w:rsidP="00F90B6F">
      <w:pPr>
        <w:rPr>
          <w:ins w:id="96" w:author="Drąsutis,Evaldas E." w:date="2024-12-05T12:00:00Z" w16du:dateUtc="2024-12-05T11:00:00Z"/>
        </w:rPr>
      </w:pPr>
    </w:p>
    <w:p w14:paraId="536DCEC2" w14:textId="77777777" w:rsidR="00441624" w:rsidRDefault="007700C3" w:rsidP="00F90B6F">
      <w:pPr>
        <w:rPr>
          <w:ins w:id="97" w:author="Drąsutis,Evaldas E." w:date="2024-12-05T13:05:00Z" w16du:dateUtc="2024-12-05T12:05:00Z"/>
        </w:rPr>
      </w:pPr>
      <w:ins w:id="98" w:author="Drąsutis,Evaldas E." w:date="2024-12-05T12:02:00Z" w16du:dateUtc="2024-12-05T11:02:00Z">
        <w:r>
          <w:t xml:space="preserve">In this document you </w:t>
        </w:r>
      </w:ins>
      <w:ins w:id="99" w:author="Drąsutis,Evaldas E." w:date="2024-12-05T12:03:00Z" w16du:dateUtc="2024-12-05T11:03:00Z">
        <w:r>
          <w:t>will find</w:t>
        </w:r>
      </w:ins>
      <w:ins w:id="100" w:author="Drąsutis,Evaldas E." w:date="2024-12-05T13:01:00Z" w16du:dateUtc="2024-12-05T12:01:00Z">
        <w:r w:rsidR="00441624">
          <w:t>,</w:t>
        </w:r>
      </w:ins>
      <w:ins w:id="101" w:author="Drąsutis,Evaldas E." w:date="2024-12-05T12:03:00Z" w16du:dateUtc="2024-12-05T11:03:00Z">
        <w:r>
          <w:t xml:space="preserve"> </w:t>
        </w:r>
      </w:ins>
      <w:ins w:id="102" w:author="Drąsutis,Evaldas E." w:date="2024-12-05T12:05:00Z" w16du:dateUtc="2024-12-05T11:05:00Z">
        <w:r>
          <w:t>explorations of the development and integration of the iO TravelCoach system</w:t>
        </w:r>
      </w:ins>
    </w:p>
    <w:p w14:paraId="2B60BC44" w14:textId="77777777" w:rsidR="00441624" w:rsidRDefault="00441624" w:rsidP="00F90B6F">
      <w:pPr>
        <w:rPr>
          <w:ins w:id="103" w:author="Drąsutis,Evaldas E." w:date="2024-12-05T13:02:00Z" w16du:dateUtc="2024-12-05T12:02:00Z"/>
        </w:rPr>
      </w:pPr>
    </w:p>
    <w:p w14:paraId="045611D7" w14:textId="65BC91A3" w:rsidR="00441624" w:rsidRDefault="00441624" w:rsidP="00F90B6F">
      <w:pPr>
        <w:rPr>
          <w:ins w:id="104" w:author="Drąsutis,Evaldas E." w:date="2024-12-05T13:02:00Z" w16du:dateUtc="2024-12-05T12:02:00Z"/>
        </w:rPr>
      </w:pPr>
      <w:ins w:id="105" w:author="Drąsutis,Evaldas E." w:date="2024-12-05T13:03:00Z" w16du:dateUtc="2024-12-05T12:03:00Z">
        <w:r>
          <w:t>In t</w:t>
        </w:r>
      </w:ins>
      <w:ins w:id="106" w:author="Drąsutis,Evaldas E." w:date="2024-12-05T13:02:00Z">
        <w:r w:rsidRPr="00441624">
          <w:t xml:space="preserve">his report </w:t>
        </w:r>
      </w:ins>
      <w:ins w:id="107" w:author="Drąsutis,Evaldas E." w:date="2024-12-05T13:03:00Z" w16du:dateUtc="2024-12-05T12:03:00Z">
        <w:r>
          <w:t xml:space="preserve">document </w:t>
        </w:r>
      </w:ins>
      <w:ins w:id="108" w:author="Drąsutis,Evaldas E." w:date="2024-12-05T13:04:00Z" w16du:dateUtc="2024-12-05T12:04:00Z">
        <w:r>
          <w:t>you will find</w:t>
        </w:r>
      </w:ins>
      <w:ins w:id="109" w:author="Drąsutis,Evaldas E." w:date="2024-12-05T13:02:00Z">
        <w:r w:rsidRPr="00441624">
          <w:t xml:space="preserve"> the methodologies, research insights, and professional products delivered throughout the project</w:t>
        </w:r>
      </w:ins>
      <w:ins w:id="110" w:author="Drąsutis,Evaldas E." w:date="2024-12-05T13:04:00Z" w16du:dateUtc="2024-12-05T12:04:00Z">
        <w:r>
          <w:t>s development</w:t>
        </w:r>
      </w:ins>
      <w:ins w:id="111" w:author="Drąsutis,Evaldas E." w:date="2024-12-05T13:14:00Z" w16du:dateUtc="2024-12-05T12:14:00Z">
        <w:r w:rsidR="00CE13D6">
          <w:t xml:space="preserve"> progress. The document</w:t>
        </w:r>
      </w:ins>
      <w:ins w:id="112" w:author="Drąsutis,Evaldas E." w:date="2024-12-05T13:02:00Z">
        <w:r w:rsidRPr="00441624">
          <w:t xml:space="preserve"> </w:t>
        </w:r>
      </w:ins>
      <w:ins w:id="113" w:author="Drąsutis,Evaldas E." w:date="2024-12-05T13:14:00Z" w16du:dateUtc="2024-12-05T12:14:00Z">
        <w:r w:rsidR="00CE13D6">
          <w:t xml:space="preserve">offers </w:t>
        </w:r>
      </w:ins>
      <w:ins w:id="114" w:author="Drąsutis,Evaldas E." w:date="2024-12-05T13:02:00Z">
        <w:r w:rsidRPr="00441624">
          <w:t>a comprehensive guide to the development and deployment of th</w:t>
        </w:r>
      </w:ins>
      <w:ins w:id="115" w:author="Drąsutis,Evaldas E." w:date="2024-12-05T13:21:00Z" w16du:dateUtc="2024-12-05T12:21:00Z">
        <w:r w:rsidR="00023195">
          <w:t>e requested system</w:t>
        </w:r>
      </w:ins>
      <w:ins w:id="116" w:author="Drąsutis,Evaldas E." w:date="2024-12-05T13:02:00Z">
        <w:r w:rsidRPr="00441624">
          <w:t>.</w:t>
        </w:r>
      </w:ins>
    </w:p>
    <w:p w14:paraId="6977B3E7" w14:textId="1ACAA044" w:rsidR="00F90B6F" w:rsidRDefault="00441624" w:rsidP="00F90B6F">
      <w:pPr>
        <w:rPr>
          <w:ins w:id="117" w:author="Drąsutis,Evaldas E." w:date="2024-12-05T12:46:00Z" w16du:dateUtc="2024-12-05T11:46:00Z"/>
        </w:rPr>
      </w:pPr>
      <w:ins w:id="118" w:author="Drąsutis,Evaldas E." w:date="2024-12-05T13:03:00Z" w16du:dateUtc="2024-12-05T12:03:00Z">
        <w:r>
          <w:t>The TravelCoach system is</w:t>
        </w:r>
      </w:ins>
      <w:ins w:id="119" w:author="Drąsutis,Evaldas E." w:date="2024-12-05T12:05:00Z" w16du:dateUtc="2024-12-05T11:05:00Z">
        <w:r w:rsidR="007700C3">
          <w:t xml:space="preserve"> </w:t>
        </w:r>
      </w:ins>
      <w:proofErr w:type="spellStart"/>
      <w:ins w:id="120" w:author="Drąsutis,Evaldas E." w:date="2024-12-05T12:08:00Z" w16du:dateUtc="2024-12-05T11:08:00Z">
        <w:r w:rsidR="007700C3">
          <w:t>a</w:t>
        </w:r>
        <w:proofErr w:type="spellEnd"/>
        <w:r w:rsidR="007700C3">
          <w:t xml:space="preserve"> innovative employee</w:t>
        </w:r>
      </w:ins>
      <w:ins w:id="121" w:author="Drąsutis,Evaldas E." w:date="2024-12-05T12:09:00Z" w16du:dateUtc="2024-12-05T11:09:00Z">
        <w:r w:rsidR="007700C3">
          <w:t xml:space="preserve"> navigation tool designed to enhance commuting experiences by providing real-time transportation advice, personalized route notifications, and proactive disruption alerts. The system makes use of advanced API inte</w:t>
        </w:r>
      </w:ins>
      <w:ins w:id="122" w:author="Drąsutis,Evaldas E." w:date="2024-12-05T12:10:00Z" w16du:dateUtc="2024-12-05T11:10:00Z">
        <w:r w:rsidR="007700C3">
          <w:t>grations, including GTFS and OpenStreetMap data, to deliver accurate, user-specific travel recommendations.</w:t>
        </w:r>
      </w:ins>
    </w:p>
    <w:p w14:paraId="18F69D1A" w14:textId="027EED53" w:rsidR="007C69B4" w:rsidRDefault="007C69B4" w:rsidP="00F90B6F">
      <w:pPr>
        <w:rPr>
          <w:ins w:id="123" w:author="Drąsutis,Evaldas E." w:date="2024-12-05T12:50:00Z" w16du:dateUtc="2024-12-05T11:50:00Z"/>
        </w:rPr>
      </w:pPr>
      <w:ins w:id="124" w:author="Drąsutis,Evaldas E." w:date="2024-12-05T12:46:00Z" w16du:dateUtc="2024-12-05T11:46:00Z">
        <w:r>
          <w:t xml:space="preserve">The key </w:t>
        </w:r>
      </w:ins>
      <w:ins w:id="125" w:author="Drąsutis,Evaldas E." w:date="2024-12-05T13:22:00Z" w16du:dateUtc="2024-12-05T12:22:00Z">
        <w:r w:rsidR="00023195">
          <w:t>aspects</w:t>
        </w:r>
      </w:ins>
      <w:ins w:id="126" w:author="Drąsutis,Evaldas E." w:date="2024-12-05T12:46:00Z" w16du:dateUtc="2024-12-05T11:46:00Z">
        <w:r>
          <w:t xml:space="preserve"> of the project involves identifying and addressing technical challenges such as co</w:t>
        </w:r>
      </w:ins>
      <w:ins w:id="127" w:author="Drąsutis,Evaldas E." w:date="2024-12-05T12:47:00Z" w16du:dateUtc="2024-12-05T11:47:00Z">
        <w:r>
          <w:t>llecting and processing route data, implementing security measures to ensure data privacy, and designing an intuitive user interface for seamless interaction.</w:t>
        </w:r>
      </w:ins>
      <w:ins w:id="128" w:author="Drąsutis,Evaldas E." w:date="2024-12-05T12:48:00Z" w16du:dateUtc="2024-12-05T11:48:00Z">
        <w:r>
          <w:t xml:space="preserve"> </w:t>
        </w:r>
      </w:ins>
      <w:ins w:id="129" w:author="Drąsutis,Evaldas E." w:date="2024-12-05T13:22:00Z" w16du:dateUtc="2024-12-05T12:22:00Z">
        <w:r w:rsidR="00023195">
          <w:t>Applying</w:t>
        </w:r>
      </w:ins>
      <w:ins w:id="130" w:author="Drąsutis,Evaldas E." w:date="2024-12-05T12:48:00Z" w16du:dateUtc="2024-12-05T11:48:00Z">
        <w:r>
          <w:t xml:space="preserve"> various research methods, including user surveys and user testing</w:t>
        </w:r>
      </w:ins>
      <w:ins w:id="131" w:author="Drąsutis,Evaldas E." w:date="2024-12-05T12:49:00Z" w16du:dateUtc="2024-12-05T11:49:00Z">
        <w:r>
          <w:t xml:space="preserve"> to prioritize essential features like ease of use, real time updates and </w:t>
        </w:r>
      </w:ins>
      <w:ins w:id="132" w:author="Drąsutis,Evaldas E." w:date="2024-12-05T13:23:00Z" w16du:dateUtc="2024-12-05T12:23:00Z">
        <w:r w:rsidR="00023195">
          <w:t>real time notifications.</w:t>
        </w:r>
      </w:ins>
    </w:p>
    <w:p w14:paraId="05101B9D" w14:textId="57AC3146" w:rsidR="00441624" w:rsidRDefault="007C69B4" w:rsidP="00F90B6F">
      <w:pPr>
        <w:rPr>
          <w:ins w:id="133" w:author="Drąsutis,Evaldas E." w:date="2024-12-05T12:57:00Z" w16du:dateUtc="2024-12-05T11:57:00Z"/>
        </w:rPr>
      </w:pPr>
      <w:ins w:id="134" w:author="Drąsutis,Evaldas E." w:date="2024-12-05T12:52:00Z" w16du:dateUtc="2024-12-05T11:52:00Z">
        <w:r>
          <w:lastRenderedPageBreak/>
          <w:t xml:space="preserve">The project outcome includes a </w:t>
        </w:r>
      </w:ins>
      <w:ins w:id="135" w:author="Drąsutis,Evaldas E." w:date="2024-12-05T12:53:00Z" w16du:dateUtc="2024-12-05T11:53:00Z">
        <w:r>
          <w:t xml:space="preserve">scalable backend system developed in Spring Boot, a responsive frontend </w:t>
        </w:r>
      </w:ins>
      <w:ins w:id="136" w:author="Drąsutis,Evaldas E." w:date="2024-12-05T12:55:00Z" w16du:dateUtc="2024-12-05T11:55:00Z">
        <w:r>
          <w:t>using React</w:t>
        </w:r>
      </w:ins>
      <w:ins w:id="137" w:author="Drąsutis,Evaldas E." w:date="2024-12-05T13:24:00Z" w16du:dateUtc="2024-12-05T12:24:00Z">
        <w:r w:rsidR="00023195">
          <w:t>,</w:t>
        </w:r>
      </w:ins>
      <w:ins w:id="138" w:author="Drąsutis,Evaldas E." w:date="2024-12-05T13:27:00Z" w16du:dateUtc="2024-12-05T12:27:00Z">
        <w:r w:rsidR="00001C6A">
          <w:t xml:space="preserve"> </w:t>
        </w:r>
      </w:ins>
      <w:ins w:id="139" w:author="Drąsutis,Evaldas E." w:date="2024-12-05T12:55:00Z" w16du:dateUtc="2024-12-05T11:55:00Z">
        <w:r>
          <w:t>Leaflet</w:t>
        </w:r>
      </w:ins>
      <w:ins w:id="140" w:author="Drąsutis,Evaldas E." w:date="2024-12-05T13:23:00Z" w16du:dateUtc="2024-12-05T12:23:00Z">
        <w:r w:rsidR="00023195">
          <w:t xml:space="preserve"> maps</w:t>
        </w:r>
      </w:ins>
      <w:ins w:id="141" w:author="Drąsutis,Evaldas E." w:date="2024-12-05T12:55:00Z" w16du:dateUtc="2024-12-05T11:55:00Z">
        <w:r>
          <w:t xml:space="preserve"> and</w:t>
        </w:r>
      </w:ins>
      <w:ins w:id="142" w:author="Drąsutis,Evaldas E." w:date="2024-12-05T13:24:00Z" w16du:dateUtc="2024-12-05T12:24:00Z">
        <w:r w:rsidR="00023195">
          <w:t xml:space="preserve"> component library</w:t>
        </w:r>
      </w:ins>
      <w:ins w:id="143" w:author="Drąsutis,Evaldas E." w:date="2024-12-05T12:55:00Z" w16du:dateUtc="2024-12-05T11:55:00Z">
        <w:r>
          <w:t xml:space="preserve"> MUI.</w:t>
        </w:r>
      </w:ins>
      <w:ins w:id="144" w:author="Drąsutis,Evaldas E." w:date="2024-12-05T12:56:00Z" w16du:dateUtc="2024-12-05T11:56:00Z">
        <w:r>
          <w:t xml:space="preserve"> The results is a user-centric navigation tool tailored to employees’ needs</w:t>
        </w:r>
        <w:r w:rsidR="00441624">
          <w:t xml:space="preserve"> addressing real-world commuting c</w:t>
        </w:r>
      </w:ins>
      <w:ins w:id="145" w:author="Drąsutis,Evaldas E." w:date="2024-12-05T12:57:00Z" w16du:dateUtc="2024-12-05T11:57:00Z">
        <w:r w:rsidR="00441624">
          <w:t>hallenges.</w:t>
        </w:r>
      </w:ins>
    </w:p>
    <w:p w14:paraId="0B77B2FB" w14:textId="66772D42" w:rsidR="007C69B4" w:rsidRDefault="007C69B4" w:rsidP="00F90B6F">
      <w:pPr>
        <w:rPr>
          <w:ins w:id="146" w:author="Drąsutis,Evaldas E." w:date="2024-12-05T12:11:00Z" w16du:dateUtc="2024-12-05T11:11:00Z"/>
        </w:rPr>
      </w:pPr>
      <w:ins w:id="147" w:author="Drąsutis,Evaldas E." w:date="2024-12-05T12:48:00Z" w16du:dateUtc="2024-12-05T11:48:00Z">
        <w:r>
          <w:t xml:space="preserve"> </w:t>
        </w:r>
      </w:ins>
    </w:p>
    <w:p w14:paraId="46EE4157" w14:textId="77777777" w:rsidR="007700C3" w:rsidRPr="00F90B6F" w:rsidRDefault="007700C3" w:rsidP="00F90B6F">
      <w:pPr>
        <w:rPr>
          <w:ins w:id="148" w:author="Drąsutis,Evaldas E." w:date="2024-12-05T12:00:00Z" w16du:dateUtc="2024-12-05T11:00:00Z"/>
        </w:rPr>
        <w:pPrChange w:id="149" w:author="Drąsutis,Evaldas E." w:date="2024-12-05T12:00:00Z" w16du:dateUtc="2024-12-05T11:00:00Z">
          <w:pPr>
            <w:pStyle w:val="Heading1"/>
          </w:pPr>
        </w:pPrChange>
      </w:pPr>
    </w:p>
    <w:p w14:paraId="7783471B" w14:textId="64722D06" w:rsidR="00001C6A" w:rsidRDefault="004444B6" w:rsidP="004444B6">
      <w:pPr>
        <w:pStyle w:val="Heading1"/>
        <w:rPr>
          <w:ins w:id="150" w:author="Drąsutis,Evaldas E." w:date="2024-12-05T13:29:00Z" w16du:dateUtc="2024-12-05T12:29:00Z"/>
        </w:rPr>
      </w:pPr>
      <w:del w:id="151" w:author="Drąsutis,Evaldas E." w:date="2024-12-05T13:29:00Z" w16du:dateUtc="2024-12-05T12:29:00Z">
        <w:r w:rsidDel="00001C6A">
          <w:delText>Context</w:delText>
        </w:r>
      </w:del>
      <w:bookmarkEnd w:id="93"/>
      <w:bookmarkEnd w:id="94"/>
      <w:ins w:id="152" w:author="Drąsutis,Evaldas E." w:date="2024-12-05T13:29:00Z" w16du:dateUtc="2024-12-05T12:29:00Z">
        <w:r w:rsidR="00001C6A">
          <w:t>Acknowledgements</w:t>
        </w:r>
      </w:ins>
    </w:p>
    <w:p w14:paraId="521ECF2A" w14:textId="77777777" w:rsidR="00001C6A" w:rsidRDefault="00001C6A" w:rsidP="00001C6A">
      <w:pPr>
        <w:rPr>
          <w:ins w:id="153" w:author="Drąsutis,Evaldas E." w:date="2024-12-05T13:29:00Z" w16du:dateUtc="2024-12-05T12:29:00Z"/>
        </w:rPr>
      </w:pPr>
    </w:p>
    <w:p w14:paraId="312E3B2B" w14:textId="15897B56" w:rsidR="00BA119F" w:rsidRDefault="00BA119F" w:rsidP="00BA119F">
      <w:pPr>
        <w:rPr>
          <w:ins w:id="154" w:author="Drąsutis,Evaldas E." w:date="2024-12-05T13:38:00Z" w16du:dateUtc="2024-12-05T12:38:00Z"/>
        </w:rPr>
      </w:pPr>
      <w:ins w:id="155" w:author="Drąsutis,Evaldas E." w:date="2024-12-05T13:38:00Z" w16du:dateUtc="2024-12-05T12:38:00Z">
        <w:r>
          <w:t xml:space="preserve">I </w:t>
        </w:r>
        <w:r>
          <w:t>would like to express my deepest gratitude to all those who supported me during the course of this project. First and foremost, I would like to thank my mentor, Jorith van den Heuvel, for their invaluable guidance, encouragement, and expertise, which greatly contributed to the successful completion of this project.</w:t>
        </w:r>
      </w:ins>
    </w:p>
    <w:p w14:paraId="10636675" w14:textId="7B21CF30" w:rsidR="00BA119F" w:rsidRDefault="00BA119F" w:rsidP="00BA119F">
      <w:pPr>
        <w:rPr>
          <w:ins w:id="156" w:author="Drąsutis,Evaldas E." w:date="2024-12-05T13:38:00Z" w16du:dateUtc="2024-12-05T12:38:00Z"/>
        </w:rPr>
      </w:pPr>
      <w:ins w:id="157" w:author="Drąsutis,Evaldas E." w:date="2024-12-05T13:38:00Z" w16du:dateUtc="2024-12-05T12:38:00Z">
        <w:r>
          <w:t>I also extend my sincere thanks to the team at iO for providing me with the opportunity to work on a real-world development project in a professional environment. Their support, resources, and insights have been instrumental in enriching my learning experience and shaping the outcomes of this project.</w:t>
        </w:r>
      </w:ins>
    </w:p>
    <w:p w14:paraId="1FBBDAEA" w14:textId="505E5E5C" w:rsidR="00001C6A" w:rsidRPr="00001C6A" w:rsidRDefault="00BA119F" w:rsidP="00BA119F">
      <w:pPr>
        <w:rPr>
          <w:ins w:id="158" w:author="Drąsutis,Evaldas E." w:date="2024-12-05T13:28:00Z" w16du:dateUtc="2024-12-05T12:28:00Z"/>
        </w:rPr>
        <w:pPrChange w:id="159" w:author="Drąsutis,Evaldas E." w:date="2024-12-05T13:29:00Z" w16du:dateUtc="2024-12-05T12:29:00Z">
          <w:pPr>
            <w:pStyle w:val="Heading1"/>
          </w:pPr>
        </w:pPrChange>
      </w:pPr>
      <w:ins w:id="160" w:author="Drąsutis,Evaldas E." w:date="2024-12-05T13:38:00Z" w16du:dateUtc="2024-12-05T12:38:00Z">
        <w:r>
          <w:t>Lastly, I am grateful to my university instructors and peers for their constructive feedback and advice throughout the internship period. This journey has been a valuable learning experience, and I deeply appreciate the contributions of everyone involved.</w:t>
        </w:r>
      </w:ins>
    </w:p>
    <w:p w14:paraId="702DE45A" w14:textId="67E1B3F4" w:rsidR="00492B49" w:rsidRDefault="00001C6A" w:rsidP="004444B6">
      <w:pPr>
        <w:pStyle w:val="Heading1"/>
        <w:rPr>
          <w:ins w:id="161" w:author="Drąsutis,Evaldas E." w:date="2024-12-05T13:28:00Z" w16du:dateUtc="2024-12-05T12:28:00Z"/>
        </w:rPr>
      </w:pPr>
      <w:ins w:id="162" w:author="Drąsutis,Evaldas E." w:date="2024-12-05T13:28:00Z" w16du:dateUtc="2024-12-05T12:28:00Z">
        <w:r>
          <w:t>Context</w:t>
        </w:r>
      </w:ins>
    </w:p>
    <w:p w14:paraId="5923F5EC" w14:textId="77777777" w:rsidR="00001C6A" w:rsidRPr="00001C6A" w:rsidRDefault="00001C6A" w:rsidP="00001C6A">
      <w:pPr>
        <w:pPrChange w:id="163" w:author="Drąsutis,Evaldas E." w:date="2024-12-05T13:28:00Z" w16du:dateUtc="2024-12-05T12:28:00Z">
          <w:pPr>
            <w:pStyle w:val="Heading1"/>
          </w:pPr>
        </w:pPrChange>
      </w:pPr>
    </w:p>
    <w:p w14:paraId="542911E8" w14:textId="77777777" w:rsidR="004444B6" w:rsidRDefault="004444B6" w:rsidP="004444B6"/>
    <w:p w14:paraId="22CDE83A" w14:textId="2D5C9602" w:rsidR="004444B6" w:rsidRDefault="00B82AE6" w:rsidP="004444B6">
      <w:r>
        <w:t xml:space="preserve">As a full-stack developer I was assigned to the iO TravelCoach project allowing me to take </w:t>
      </w:r>
      <w:commentRangeStart w:id="164"/>
      <w:r>
        <w:t>control</w:t>
      </w:r>
      <w:commentRangeEnd w:id="164"/>
      <w:r w:rsidR="00DA4200">
        <w:rPr>
          <w:rStyle w:val="CommentReference"/>
        </w:rPr>
        <w:commentReference w:id="164"/>
      </w:r>
      <w:r>
        <w:t xml:space="preserve"> of all the development streams of this </w:t>
      </w:r>
      <w:commentRangeStart w:id="165"/>
      <w:commentRangeStart w:id="166"/>
      <w:r>
        <w:t>project</w:t>
      </w:r>
      <w:commentRangeEnd w:id="165"/>
      <w:r w:rsidR="00A12AD4">
        <w:rPr>
          <w:rStyle w:val="CommentReference"/>
        </w:rPr>
        <w:commentReference w:id="165"/>
      </w:r>
      <w:commentRangeEnd w:id="166"/>
      <w:r w:rsidR="00AF4016">
        <w:rPr>
          <w:rStyle w:val="CommentReference"/>
        </w:rPr>
        <w:commentReference w:id="166"/>
      </w:r>
      <w:r>
        <w:t>. From creating the architecture to the design of the websites front-end.</w:t>
      </w:r>
      <w:r w:rsidRPr="00B82AE6">
        <w:t xml:space="preserve"> </w:t>
      </w:r>
      <w:r w:rsidRPr="004444B6">
        <w:t>The company requires the intern to assist in creating a new internal tool.</w:t>
      </w:r>
      <w:r>
        <w:t xml:space="preserve"> </w:t>
      </w:r>
      <w:r w:rsidR="004444B6" w:rsidRPr="004444B6">
        <w:t xml:space="preserve"> The iO TravelCoach, which aims to improve employee travel planning. This tool will collect employee information from their profiles and determine the route information between their residences and the company offices. Additionally, it will provide live updates to inform employees about unforeseen traffic delays. The solution should utilize various public transportation APIs to accommodate different country schedules, as different countries use different software for local transportation. For example, in the Netherlands, it is common to use Google Maps, NS, or 9292 to get information about public transport (trains, trams, and buses), but the navigation applications could differ in other countries where iO offices are located. The application currently lacks research information, allowing developers to choose and modify development factors such as technologies and architectural approaches. This will require the intern to perform extensive documentation and research to describe the best approach suited for the stakeholders. The goal of the software is to integrate and synergize with different country navigation applications primarily used for public transportation.</w:t>
      </w:r>
    </w:p>
    <w:p w14:paraId="2743FE80" w14:textId="77777777" w:rsidR="004444B6" w:rsidRDefault="004444B6" w:rsidP="004444B6"/>
    <w:p w14:paraId="7A0DA1F9" w14:textId="0206CE31" w:rsidR="004444B6" w:rsidRPr="004444B6" w:rsidRDefault="004444B6" w:rsidP="004444B6">
      <w:pPr>
        <w:rPr>
          <w:b/>
          <w:bCs/>
        </w:rPr>
      </w:pPr>
      <w:r w:rsidRPr="004444B6">
        <w:rPr>
          <w:b/>
          <w:bCs/>
        </w:rPr>
        <w:t>Recent developments</w:t>
      </w:r>
    </w:p>
    <w:p w14:paraId="3910823F" w14:textId="77777777" w:rsidR="004444B6" w:rsidRDefault="004444B6" w:rsidP="004444B6"/>
    <w:p w14:paraId="641D250B" w14:textId="4528BA4F" w:rsidR="00827EC8" w:rsidRDefault="004704B4" w:rsidP="004444B6">
      <w:r>
        <w:rPr>
          <w:noProof/>
        </w:rPr>
        <w:lastRenderedPageBreak/>
        <w:drawing>
          <wp:inline distT="0" distB="0" distL="0" distR="0" wp14:anchorId="64BE5BFE" wp14:editId="163D056A">
            <wp:extent cx="5753100" cy="2133600"/>
            <wp:effectExtent l="0" t="0" r="0" b="0"/>
            <wp:docPr id="171972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2133600"/>
                    </a:xfrm>
                    <a:prstGeom prst="rect">
                      <a:avLst/>
                    </a:prstGeom>
                    <a:noFill/>
                    <a:ln>
                      <a:noFill/>
                    </a:ln>
                  </pic:spPr>
                </pic:pic>
              </a:graphicData>
            </a:graphic>
          </wp:inline>
        </w:drawing>
      </w:r>
      <w:r w:rsidR="004444B6">
        <w:t xml:space="preserve">With recent development to the project one of the features “booking company cars” was stated as no longer necessary due to complications of </w:t>
      </w:r>
      <w:commentRangeStart w:id="167"/>
      <w:r w:rsidR="004444B6">
        <w:t>continuing</w:t>
      </w:r>
      <w:commentRangeEnd w:id="167"/>
      <w:r w:rsidR="00CE2308">
        <w:rPr>
          <w:rStyle w:val="CommentReference"/>
        </w:rPr>
        <w:commentReference w:id="167"/>
      </w:r>
      <w:r w:rsidR="004444B6">
        <w:t xml:space="preserve"> this service for employees. </w:t>
      </w:r>
    </w:p>
    <w:p w14:paraId="41DBB5ED" w14:textId="77777777" w:rsidR="009F2173" w:rsidRDefault="009F2173" w:rsidP="004444B6"/>
    <w:p w14:paraId="51B76551" w14:textId="77777777" w:rsidR="00827EC8" w:rsidRDefault="00827EC8" w:rsidP="004444B6"/>
    <w:p w14:paraId="13E345E2" w14:textId="77777777" w:rsidR="00827EC8" w:rsidRDefault="00827EC8" w:rsidP="004444B6"/>
    <w:p w14:paraId="4A908FEC" w14:textId="77777777" w:rsidR="00827EC8" w:rsidRDefault="00827EC8" w:rsidP="004444B6"/>
    <w:p w14:paraId="677021C7" w14:textId="5ABE549E" w:rsidR="00827EC8" w:rsidRDefault="00827EC8" w:rsidP="004444B6">
      <w:hyperlink r:id="rId15" w:history="1">
        <w:r w:rsidRPr="00EC0B72">
          <w:rPr>
            <w:rStyle w:val="Hyperlink"/>
          </w:rPr>
          <w:t>https://fhict.instructure.com/courses/13872/pages/it-competences-and-learning-outcomes?module_item_id=1093614</w:t>
        </w:r>
      </w:hyperlink>
      <w:r>
        <w:t xml:space="preserve"> </w:t>
      </w:r>
    </w:p>
    <w:p w14:paraId="6E58E552" w14:textId="77777777" w:rsidR="00827EC8" w:rsidRDefault="00827EC8" w:rsidP="004444B6"/>
    <w:tbl>
      <w:tblPr>
        <w:tblStyle w:val="TableGrid"/>
        <w:tblW w:w="0" w:type="auto"/>
        <w:tblLook w:val="04A0" w:firstRow="1" w:lastRow="0" w:firstColumn="1" w:lastColumn="0" w:noHBand="0" w:noVBand="1"/>
      </w:tblPr>
      <w:tblGrid>
        <w:gridCol w:w="728"/>
        <w:gridCol w:w="1719"/>
        <w:gridCol w:w="3549"/>
        <w:gridCol w:w="3064"/>
      </w:tblGrid>
      <w:tr w:rsidR="00827EC8" w14:paraId="76CA5674" w14:textId="140CC44E" w:rsidTr="00827EC8">
        <w:tc>
          <w:tcPr>
            <w:tcW w:w="728" w:type="dxa"/>
          </w:tcPr>
          <w:p w14:paraId="2FF2E705" w14:textId="77777777" w:rsidR="00827EC8" w:rsidRDefault="00827EC8" w:rsidP="00F1149C">
            <w:r>
              <w:t>Lo</w:t>
            </w:r>
          </w:p>
        </w:tc>
        <w:tc>
          <w:tcPr>
            <w:tcW w:w="1719" w:type="dxa"/>
          </w:tcPr>
          <w:p w14:paraId="14956D95" w14:textId="77777777" w:rsidR="00827EC8" w:rsidRDefault="00827EC8" w:rsidP="00F1149C">
            <w:r>
              <w:t>Lo name</w:t>
            </w:r>
          </w:p>
        </w:tc>
        <w:tc>
          <w:tcPr>
            <w:tcW w:w="3549" w:type="dxa"/>
          </w:tcPr>
          <w:p w14:paraId="43999A89" w14:textId="3D26400B" w:rsidR="00827EC8" w:rsidRDefault="00C5681D" w:rsidP="00F1149C">
            <w:r>
              <w:t>Description</w:t>
            </w:r>
          </w:p>
        </w:tc>
        <w:tc>
          <w:tcPr>
            <w:tcW w:w="3064" w:type="dxa"/>
          </w:tcPr>
          <w:p w14:paraId="48D3969D" w14:textId="4445A620" w:rsidR="00827EC8" w:rsidRDefault="000D05FF" w:rsidP="00F1149C">
            <w:r>
              <w:t>Grade</w:t>
            </w:r>
          </w:p>
        </w:tc>
      </w:tr>
      <w:tr w:rsidR="00827EC8" w14:paraId="60864D14" w14:textId="7845DA4D" w:rsidTr="00827EC8">
        <w:tc>
          <w:tcPr>
            <w:tcW w:w="728" w:type="dxa"/>
          </w:tcPr>
          <w:p w14:paraId="4B63946E" w14:textId="77777777" w:rsidR="00827EC8" w:rsidRDefault="00827EC8" w:rsidP="00F1149C">
            <w:r>
              <w:t>1</w:t>
            </w:r>
          </w:p>
        </w:tc>
        <w:tc>
          <w:tcPr>
            <w:tcW w:w="1719" w:type="dxa"/>
          </w:tcPr>
          <w:p w14:paraId="46421634" w14:textId="41FD1479" w:rsidR="00827EC8" w:rsidRDefault="00827EC8" w:rsidP="00F1149C">
            <w:r w:rsidRPr="00827EC8">
              <w:t>Professional duties</w:t>
            </w:r>
          </w:p>
        </w:tc>
        <w:tc>
          <w:tcPr>
            <w:tcW w:w="3549" w:type="dxa"/>
          </w:tcPr>
          <w:p w14:paraId="705AA559" w14:textId="446D0D19" w:rsidR="00827EC8" w:rsidRDefault="00827EC8" w:rsidP="00F1149C">
            <w:r w:rsidRPr="00827EC8">
              <w:t xml:space="preserve">You </w:t>
            </w:r>
            <w:r w:rsidR="001A467D" w:rsidRPr="00827EC8">
              <w:t>can</w:t>
            </w:r>
            <w:r w:rsidRPr="00827EC8">
              <w:t xml:space="preserve"> adapt your working activities, style and </w:t>
            </w:r>
            <w:r w:rsidR="00C5681D" w:rsidRPr="00827EC8">
              <w:t>communication</w:t>
            </w:r>
            <w:r w:rsidRPr="00827EC8">
              <w:t xml:space="preserve"> based upon what the actual situation requires, given the assignment, the company and the team around you.</w:t>
            </w:r>
          </w:p>
        </w:tc>
        <w:tc>
          <w:tcPr>
            <w:tcW w:w="3064" w:type="dxa"/>
          </w:tcPr>
          <w:p w14:paraId="2AD4B0F0" w14:textId="77777777" w:rsidR="00827EC8" w:rsidRDefault="00827EC8" w:rsidP="00F1149C"/>
        </w:tc>
      </w:tr>
      <w:tr w:rsidR="00827EC8" w14:paraId="7027660D" w14:textId="3C94AF7E" w:rsidTr="00827EC8">
        <w:tc>
          <w:tcPr>
            <w:tcW w:w="728" w:type="dxa"/>
          </w:tcPr>
          <w:p w14:paraId="1B47DAF3" w14:textId="77777777" w:rsidR="00827EC8" w:rsidRDefault="00827EC8" w:rsidP="00F1149C">
            <w:r>
              <w:t>2</w:t>
            </w:r>
          </w:p>
        </w:tc>
        <w:tc>
          <w:tcPr>
            <w:tcW w:w="1719" w:type="dxa"/>
          </w:tcPr>
          <w:p w14:paraId="2EA75839" w14:textId="3091E3C6" w:rsidR="00827EC8" w:rsidRDefault="00827EC8" w:rsidP="00F1149C">
            <w:r w:rsidRPr="00827EC8">
              <w:t>Situation-Orientation</w:t>
            </w:r>
          </w:p>
        </w:tc>
        <w:tc>
          <w:tcPr>
            <w:tcW w:w="3549" w:type="dxa"/>
          </w:tcPr>
          <w:p w14:paraId="64F0422B" w14:textId="35692619" w:rsidR="00827EC8" w:rsidRDefault="00827EC8" w:rsidP="00F1149C">
            <w:r w:rsidRPr="00827EC8">
              <w:t>You apply your previously acquired knowledge and skills in a new and authentic context to deliver relevant and valuable results for the project and company.</w:t>
            </w:r>
          </w:p>
        </w:tc>
        <w:tc>
          <w:tcPr>
            <w:tcW w:w="3064" w:type="dxa"/>
          </w:tcPr>
          <w:p w14:paraId="2F1D597A" w14:textId="77777777" w:rsidR="00827EC8" w:rsidRDefault="00827EC8" w:rsidP="00F1149C"/>
        </w:tc>
      </w:tr>
      <w:tr w:rsidR="00827EC8" w14:paraId="28AADD70" w14:textId="13FE7BF5" w:rsidTr="00827EC8">
        <w:tc>
          <w:tcPr>
            <w:tcW w:w="728" w:type="dxa"/>
          </w:tcPr>
          <w:p w14:paraId="3282F949" w14:textId="77777777" w:rsidR="00827EC8" w:rsidRDefault="00827EC8" w:rsidP="00F1149C">
            <w:r>
              <w:t>3</w:t>
            </w:r>
          </w:p>
        </w:tc>
        <w:tc>
          <w:tcPr>
            <w:tcW w:w="1719" w:type="dxa"/>
          </w:tcPr>
          <w:p w14:paraId="65A22309" w14:textId="6A58F5F5" w:rsidR="00827EC8" w:rsidRDefault="00827EC8" w:rsidP="00F1149C">
            <w:r w:rsidRPr="00827EC8">
              <w:t xml:space="preserve">Future-oriented </w:t>
            </w:r>
            <w:r w:rsidR="00C5681D" w:rsidRPr="00827EC8">
              <w:t>Organization</w:t>
            </w:r>
          </w:p>
        </w:tc>
        <w:tc>
          <w:tcPr>
            <w:tcW w:w="3549" w:type="dxa"/>
          </w:tcPr>
          <w:p w14:paraId="1826EEFB" w14:textId="521F1C6C" w:rsidR="00827EC8" w:rsidRDefault="00827EC8" w:rsidP="00F1149C">
            <w:r w:rsidRPr="00827EC8">
              <w:t xml:space="preserve">You explore the </w:t>
            </w:r>
            <w:r w:rsidR="00C5681D" w:rsidRPr="00827EC8">
              <w:t>organizational</w:t>
            </w:r>
            <w:r w:rsidRPr="00827EC8">
              <w:t xml:space="preserve"> context of your project, make business, sustainable and ethical considerations and manage all aspects of the execution of the project.</w:t>
            </w:r>
            <w:r>
              <w:t xml:space="preserve"> </w:t>
            </w:r>
          </w:p>
        </w:tc>
        <w:tc>
          <w:tcPr>
            <w:tcW w:w="3064" w:type="dxa"/>
          </w:tcPr>
          <w:p w14:paraId="24E6294B" w14:textId="77777777" w:rsidR="00827EC8" w:rsidRDefault="00827EC8" w:rsidP="00F1149C"/>
        </w:tc>
      </w:tr>
      <w:tr w:rsidR="00827EC8" w14:paraId="6A4E3DD8" w14:textId="2CCADA12" w:rsidTr="00827EC8">
        <w:tc>
          <w:tcPr>
            <w:tcW w:w="728" w:type="dxa"/>
          </w:tcPr>
          <w:p w14:paraId="3DFDEBC0" w14:textId="77777777" w:rsidR="00827EC8" w:rsidRDefault="00827EC8" w:rsidP="00F1149C">
            <w:r>
              <w:t>4</w:t>
            </w:r>
          </w:p>
        </w:tc>
        <w:tc>
          <w:tcPr>
            <w:tcW w:w="1719" w:type="dxa"/>
          </w:tcPr>
          <w:p w14:paraId="514A0B53" w14:textId="55948A4A" w:rsidR="00827EC8" w:rsidRDefault="00827EC8" w:rsidP="00F1149C">
            <w:r w:rsidRPr="00827EC8">
              <w:t xml:space="preserve">Investigative </w:t>
            </w:r>
            <w:r w:rsidR="00C5681D" w:rsidRPr="00827EC8">
              <w:t>Problem solving</w:t>
            </w:r>
          </w:p>
        </w:tc>
        <w:tc>
          <w:tcPr>
            <w:tcW w:w="3549" w:type="dxa"/>
          </w:tcPr>
          <w:p w14:paraId="0A676612" w14:textId="77777777" w:rsidR="00827EC8" w:rsidRPr="00827EC8" w:rsidRDefault="00827EC8" w:rsidP="00827EC8">
            <w:r w:rsidRPr="00827EC8">
              <w:t>You take a critical look at your project from different perspectives, identify problems, find an effective approach and arrive at appropriate solutions.</w:t>
            </w:r>
          </w:p>
          <w:p w14:paraId="20A1628B" w14:textId="77777777" w:rsidR="00827EC8" w:rsidRDefault="00827EC8" w:rsidP="00F1149C"/>
        </w:tc>
        <w:tc>
          <w:tcPr>
            <w:tcW w:w="3064" w:type="dxa"/>
          </w:tcPr>
          <w:p w14:paraId="7D1CA460" w14:textId="77777777" w:rsidR="00827EC8" w:rsidRDefault="00827EC8" w:rsidP="00F1149C"/>
        </w:tc>
      </w:tr>
      <w:tr w:rsidR="00827EC8" w14:paraId="0F222F41" w14:textId="4EDAEDC9" w:rsidTr="00827EC8">
        <w:tc>
          <w:tcPr>
            <w:tcW w:w="728" w:type="dxa"/>
          </w:tcPr>
          <w:p w14:paraId="56A76F05" w14:textId="77777777" w:rsidR="00827EC8" w:rsidRDefault="00827EC8" w:rsidP="00F1149C">
            <w:r>
              <w:t>5</w:t>
            </w:r>
          </w:p>
        </w:tc>
        <w:tc>
          <w:tcPr>
            <w:tcW w:w="1719" w:type="dxa"/>
          </w:tcPr>
          <w:p w14:paraId="705AEDB4" w14:textId="7A8AF9D5" w:rsidR="00827EC8" w:rsidRDefault="00827EC8" w:rsidP="00F1149C">
            <w:r w:rsidRPr="00827EC8">
              <w:t>Personal Leadership</w:t>
            </w:r>
          </w:p>
        </w:tc>
        <w:tc>
          <w:tcPr>
            <w:tcW w:w="3549" w:type="dxa"/>
          </w:tcPr>
          <w:p w14:paraId="6B5DF8E4" w14:textId="182198F4" w:rsidR="00827EC8" w:rsidRDefault="00827EC8" w:rsidP="00F1149C">
            <w:r w:rsidRPr="00827EC8">
              <w:t xml:space="preserve">You are entrepreneurial around your projects and personal </w:t>
            </w:r>
            <w:r w:rsidR="001A467D" w:rsidRPr="00827EC8">
              <w:t>development;</w:t>
            </w:r>
            <w:r w:rsidRPr="00827EC8">
              <w:t xml:space="preserve"> you pay attention to your own learning ability and </w:t>
            </w:r>
            <w:r w:rsidRPr="00827EC8">
              <w:lastRenderedPageBreak/>
              <w:t>keep in mind what kind of IT professional and/or what type of positions you aspire to.</w:t>
            </w:r>
          </w:p>
        </w:tc>
        <w:tc>
          <w:tcPr>
            <w:tcW w:w="3064" w:type="dxa"/>
          </w:tcPr>
          <w:p w14:paraId="3FE11C0D" w14:textId="77777777" w:rsidR="00827EC8" w:rsidRDefault="00827EC8" w:rsidP="00F1149C"/>
        </w:tc>
      </w:tr>
      <w:tr w:rsidR="00827EC8" w14:paraId="16B37718" w14:textId="39FDE502" w:rsidTr="00827EC8">
        <w:tc>
          <w:tcPr>
            <w:tcW w:w="728" w:type="dxa"/>
          </w:tcPr>
          <w:p w14:paraId="2D7B7DCC" w14:textId="77777777" w:rsidR="00827EC8" w:rsidRDefault="00827EC8" w:rsidP="00F1149C">
            <w:r>
              <w:t>6</w:t>
            </w:r>
          </w:p>
        </w:tc>
        <w:tc>
          <w:tcPr>
            <w:tcW w:w="1719" w:type="dxa"/>
          </w:tcPr>
          <w:p w14:paraId="7595C2E3" w14:textId="55754A44" w:rsidR="00827EC8" w:rsidRDefault="00827EC8" w:rsidP="00F1149C">
            <w:r w:rsidRPr="00827EC8">
              <w:t>Targeted Interaction</w:t>
            </w:r>
          </w:p>
        </w:tc>
        <w:tc>
          <w:tcPr>
            <w:tcW w:w="3549" w:type="dxa"/>
          </w:tcPr>
          <w:p w14:paraId="0D627F1F" w14:textId="1110C003" w:rsidR="00827EC8" w:rsidRDefault="00827EC8" w:rsidP="00F1149C">
            <w:r w:rsidRPr="00827EC8">
              <w:t>You determine which partners play a role in your project, collaborate constructively with them and communicate appropriately to achieve the desired impact.</w:t>
            </w:r>
          </w:p>
        </w:tc>
        <w:tc>
          <w:tcPr>
            <w:tcW w:w="3064" w:type="dxa"/>
          </w:tcPr>
          <w:p w14:paraId="5C473FBD" w14:textId="77777777" w:rsidR="00827EC8" w:rsidRDefault="00827EC8" w:rsidP="00F1149C"/>
        </w:tc>
      </w:tr>
    </w:tbl>
    <w:p w14:paraId="53B09879" w14:textId="77777777" w:rsidR="00827EC8" w:rsidRDefault="00827EC8" w:rsidP="004444B6"/>
    <w:p w14:paraId="0B1B1B78" w14:textId="77777777" w:rsidR="00827EC8" w:rsidRDefault="00827EC8" w:rsidP="004444B6"/>
    <w:p w14:paraId="6283346D" w14:textId="77777777" w:rsidR="00827EC8" w:rsidRDefault="00827EC8" w:rsidP="004444B6"/>
    <w:p w14:paraId="4ED401EF" w14:textId="77777777" w:rsidR="00827EC8" w:rsidRDefault="00827EC8" w:rsidP="004444B6"/>
    <w:p w14:paraId="4B0E7178" w14:textId="77777777" w:rsidR="007F4CAE" w:rsidRDefault="007F4CAE" w:rsidP="004444B6"/>
    <w:p w14:paraId="4FAB8949" w14:textId="623DBBAC" w:rsidR="007F4CAE" w:rsidDel="00671007" w:rsidRDefault="007F4CAE" w:rsidP="00F12630">
      <w:pPr>
        <w:pStyle w:val="Heading1"/>
        <w:rPr>
          <w:moveFrom w:id="168" w:author="Drąsutis,Evaldas E." w:date="2024-12-05T14:06:00Z" w16du:dateUtc="2024-12-05T13:06:00Z"/>
        </w:rPr>
      </w:pPr>
      <w:bookmarkStart w:id="169" w:name="_Toc183343123"/>
      <w:bookmarkStart w:id="170" w:name="_Toc183344121"/>
      <w:moveFromRangeStart w:id="171" w:author="Drąsutis,Evaldas E." w:date="2024-12-05T14:06:00Z" w:name="move184300027"/>
      <w:moveFrom w:id="172" w:author="Drąsutis,Evaldas E." w:date="2024-12-05T14:06:00Z" w16du:dateUtc="2024-12-05T13:06:00Z">
        <w:r w:rsidRPr="007F4CAE" w:rsidDel="00671007">
          <w:t>Glossary</w:t>
        </w:r>
        <w:bookmarkEnd w:id="169"/>
        <w:bookmarkEnd w:id="170"/>
      </w:moveFrom>
    </w:p>
    <w:tbl>
      <w:tblPr>
        <w:tblStyle w:val="TableGrid"/>
        <w:tblW w:w="0" w:type="auto"/>
        <w:tblLook w:val="04A0" w:firstRow="1" w:lastRow="0" w:firstColumn="1" w:lastColumn="0" w:noHBand="0" w:noVBand="1"/>
      </w:tblPr>
      <w:tblGrid>
        <w:gridCol w:w="826"/>
        <w:gridCol w:w="1483"/>
        <w:gridCol w:w="2696"/>
        <w:gridCol w:w="4055"/>
      </w:tblGrid>
      <w:tr w:rsidR="00F12630" w:rsidDel="00671007" w14:paraId="6C34DD6B" w14:textId="257A4492" w:rsidTr="00E83EC2">
        <w:tc>
          <w:tcPr>
            <w:tcW w:w="826" w:type="dxa"/>
          </w:tcPr>
          <w:p w14:paraId="212B2532" w14:textId="72D7A1BD" w:rsidR="00F12630" w:rsidDel="00671007" w:rsidRDefault="00F12630" w:rsidP="004444B6">
            <w:pPr>
              <w:rPr>
                <w:moveFrom w:id="173" w:author="Drąsutis,Evaldas E." w:date="2024-12-05T14:06:00Z" w16du:dateUtc="2024-12-05T13:06:00Z"/>
              </w:rPr>
            </w:pPr>
            <w:moveFrom w:id="174" w:author="Drąsutis,Evaldas E." w:date="2024-12-05T14:06:00Z" w16du:dateUtc="2024-12-05T13:06:00Z">
              <w:r w:rsidDel="00671007">
                <w:t>#</w:t>
              </w:r>
            </w:moveFrom>
          </w:p>
        </w:tc>
        <w:tc>
          <w:tcPr>
            <w:tcW w:w="1483" w:type="dxa"/>
          </w:tcPr>
          <w:p w14:paraId="36E06E34" w14:textId="14FD8043" w:rsidR="00F12630" w:rsidDel="00671007" w:rsidRDefault="00F12630" w:rsidP="004444B6">
            <w:pPr>
              <w:rPr>
                <w:moveFrom w:id="175" w:author="Drąsutis,Evaldas E." w:date="2024-12-05T14:06:00Z" w16du:dateUtc="2024-12-05T13:06:00Z"/>
              </w:rPr>
            </w:pPr>
            <w:moveFrom w:id="176" w:author="Drąsutis,Evaldas E." w:date="2024-12-05T14:06:00Z" w16du:dateUtc="2024-12-05T13:06:00Z">
              <w:r w:rsidDel="00671007">
                <w:t>Name</w:t>
              </w:r>
            </w:moveFrom>
          </w:p>
        </w:tc>
        <w:tc>
          <w:tcPr>
            <w:tcW w:w="2696" w:type="dxa"/>
          </w:tcPr>
          <w:p w14:paraId="5AF085AC" w14:textId="77988EFB" w:rsidR="00F12630" w:rsidDel="00671007" w:rsidRDefault="00F12630" w:rsidP="004444B6">
            <w:pPr>
              <w:rPr>
                <w:moveFrom w:id="177" w:author="Drąsutis,Evaldas E." w:date="2024-12-05T14:06:00Z" w16du:dateUtc="2024-12-05T13:06:00Z"/>
              </w:rPr>
            </w:pPr>
            <w:moveFrom w:id="178" w:author="Drąsutis,Evaldas E." w:date="2024-12-05T14:06:00Z" w16du:dateUtc="2024-12-05T13:06:00Z">
              <w:r w:rsidDel="00671007">
                <w:t>Short description</w:t>
              </w:r>
            </w:moveFrom>
          </w:p>
        </w:tc>
        <w:tc>
          <w:tcPr>
            <w:tcW w:w="4055" w:type="dxa"/>
          </w:tcPr>
          <w:p w14:paraId="58450DF2" w14:textId="75E67743" w:rsidR="00F12630" w:rsidDel="00671007" w:rsidRDefault="00F12630" w:rsidP="004444B6">
            <w:pPr>
              <w:rPr>
                <w:moveFrom w:id="179" w:author="Drąsutis,Evaldas E." w:date="2024-12-05T14:06:00Z" w16du:dateUtc="2024-12-05T13:06:00Z"/>
              </w:rPr>
            </w:pPr>
            <w:moveFrom w:id="180" w:author="Drąsutis,Evaldas E." w:date="2024-12-05T14:06:00Z" w16du:dateUtc="2024-12-05T13:06:00Z">
              <w:r w:rsidDel="00671007">
                <w:t>Clarification</w:t>
              </w:r>
            </w:moveFrom>
          </w:p>
        </w:tc>
      </w:tr>
      <w:tr w:rsidR="00F12630" w:rsidDel="00671007" w14:paraId="310C200D" w14:textId="4CAA821B" w:rsidTr="00E83EC2">
        <w:tc>
          <w:tcPr>
            <w:tcW w:w="826" w:type="dxa"/>
          </w:tcPr>
          <w:p w14:paraId="70936384" w14:textId="5EA558FF" w:rsidR="00F12630" w:rsidDel="00671007" w:rsidRDefault="00F12630" w:rsidP="004444B6">
            <w:pPr>
              <w:rPr>
                <w:moveFrom w:id="181" w:author="Drąsutis,Evaldas E." w:date="2024-12-05T14:06:00Z" w16du:dateUtc="2024-12-05T13:06:00Z"/>
              </w:rPr>
            </w:pPr>
          </w:p>
        </w:tc>
        <w:tc>
          <w:tcPr>
            <w:tcW w:w="1483" w:type="dxa"/>
          </w:tcPr>
          <w:p w14:paraId="352E5BB1" w14:textId="1F22F076" w:rsidR="00F12630" w:rsidDel="00671007" w:rsidRDefault="00F12630" w:rsidP="004444B6">
            <w:pPr>
              <w:rPr>
                <w:moveFrom w:id="182" w:author="Drąsutis,Evaldas E." w:date="2024-12-05T14:06:00Z" w16du:dateUtc="2024-12-05T13:06:00Z"/>
              </w:rPr>
            </w:pPr>
            <w:moveFrom w:id="183" w:author="Drąsutis,Evaldas E." w:date="2024-12-05T14:06:00Z" w16du:dateUtc="2024-12-05T13:06:00Z">
              <w:r w:rsidDel="00671007">
                <w:t>CI/CD</w:t>
              </w:r>
            </w:moveFrom>
          </w:p>
        </w:tc>
        <w:tc>
          <w:tcPr>
            <w:tcW w:w="2696" w:type="dxa"/>
          </w:tcPr>
          <w:p w14:paraId="691BE7B9" w14:textId="633A869F" w:rsidR="00F12630" w:rsidDel="00671007" w:rsidRDefault="00E83EC2" w:rsidP="004444B6">
            <w:pPr>
              <w:rPr>
                <w:moveFrom w:id="184" w:author="Drąsutis,Evaldas E." w:date="2024-12-05T14:06:00Z" w16du:dateUtc="2024-12-05T13:06:00Z"/>
              </w:rPr>
            </w:pPr>
            <w:moveFrom w:id="185" w:author="Drąsutis,Evaldas E." w:date="2024-12-05T14:06:00Z" w16du:dateUtc="2024-12-05T13:06:00Z">
              <w:r w:rsidRPr="00E83EC2" w:rsidDel="00671007">
                <w:t>Automates building, testing, and deploying software.</w:t>
              </w:r>
            </w:moveFrom>
          </w:p>
        </w:tc>
        <w:tc>
          <w:tcPr>
            <w:tcW w:w="40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39"/>
            </w:tblGrid>
            <w:tr w:rsidR="00E83EC2" w:rsidRPr="00E83EC2" w:rsidDel="00671007" w14:paraId="7AA7D4A8" w14:textId="2CC3D254" w:rsidTr="00E83EC2">
              <w:trPr>
                <w:tblCellSpacing w:w="15" w:type="dxa"/>
              </w:trPr>
              <w:tc>
                <w:tcPr>
                  <w:tcW w:w="0" w:type="auto"/>
                  <w:vAlign w:val="center"/>
                  <w:hideMark/>
                </w:tcPr>
                <w:p w14:paraId="12F5CC35" w14:textId="3D70D5B8" w:rsidR="00E83EC2" w:rsidRPr="00E83EC2" w:rsidDel="00671007" w:rsidRDefault="00E83EC2" w:rsidP="00E83EC2">
                  <w:pPr>
                    <w:rPr>
                      <w:moveFrom w:id="186" w:author="Drąsutis,Evaldas E." w:date="2024-12-05T14:06:00Z" w16du:dateUtc="2024-12-05T13:06:00Z"/>
                    </w:rPr>
                  </w:pPr>
                  <w:moveFrom w:id="187" w:author="Drąsutis,Evaldas E." w:date="2024-12-05T14:06:00Z" w16du:dateUtc="2024-12-05T13:06:00Z">
                    <w:r w:rsidRPr="00E83EC2" w:rsidDel="00671007">
                      <w:t xml:space="preserve">Uses tools like GitLab CI and Docker to ensure </w:t>
                    </w:r>
                    <w:commentRangeStart w:id="188"/>
                    <w:r w:rsidRPr="00E83EC2" w:rsidDel="00671007">
                      <w:t>frequent</w:t>
                    </w:r>
                    <w:commentRangeEnd w:id="188"/>
                    <w:r w:rsidR="007B6B99" w:rsidDel="00671007">
                      <w:rPr>
                        <w:rStyle w:val="CommentReference"/>
                      </w:rPr>
                      <w:commentReference w:id="188"/>
                    </w:r>
                    <w:r w:rsidRPr="00E83EC2" w:rsidDel="00671007">
                      <w:t xml:space="preserve"> and reliable updates to software projects.</w:t>
                    </w:r>
                  </w:moveFrom>
                </w:p>
              </w:tc>
            </w:tr>
          </w:tbl>
          <w:p w14:paraId="13963535" w14:textId="6F68BC3A" w:rsidR="00E83EC2" w:rsidRPr="00E83EC2" w:rsidDel="00671007" w:rsidRDefault="00E83EC2" w:rsidP="00E83EC2">
            <w:pPr>
              <w:rPr>
                <w:moveFrom w:id="189" w:author="Drąsutis,Evaldas E." w:date="2024-12-05T14:06:00Z" w16du:dateUtc="2024-12-05T13:06:00Z"/>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83EC2" w:rsidRPr="00E83EC2" w:rsidDel="00671007" w14:paraId="55726D30" w14:textId="366964AA" w:rsidTr="00E83EC2">
              <w:trPr>
                <w:tblCellSpacing w:w="15" w:type="dxa"/>
              </w:trPr>
              <w:tc>
                <w:tcPr>
                  <w:tcW w:w="0" w:type="auto"/>
                  <w:vAlign w:val="center"/>
                  <w:hideMark/>
                </w:tcPr>
                <w:p w14:paraId="0483F59E" w14:textId="2009E380" w:rsidR="00E83EC2" w:rsidRPr="00E83EC2" w:rsidDel="00671007" w:rsidRDefault="00E83EC2" w:rsidP="00E83EC2">
                  <w:pPr>
                    <w:rPr>
                      <w:moveFrom w:id="190" w:author="Drąsutis,Evaldas E." w:date="2024-12-05T14:06:00Z" w16du:dateUtc="2024-12-05T13:06:00Z"/>
                    </w:rPr>
                  </w:pPr>
                </w:p>
              </w:tc>
            </w:tr>
          </w:tbl>
          <w:p w14:paraId="4E8074C2" w14:textId="0447AC52" w:rsidR="00F12630" w:rsidRPr="00E83EC2" w:rsidDel="00671007" w:rsidRDefault="00F12630" w:rsidP="004444B6">
            <w:pPr>
              <w:rPr>
                <w:moveFrom w:id="191" w:author="Drąsutis,Evaldas E." w:date="2024-12-05T14:06:00Z" w16du:dateUtc="2024-12-05T13:06:00Z"/>
              </w:rPr>
            </w:pPr>
          </w:p>
        </w:tc>
      </w:tr>
      <w:tr w:rsidR="00F12630" w:rsidDel="00671007" w14:paraId="2B859FC4" w14:textId="29982AFB" w:rsidTr="00E83EC2">
        <w:tc>
          <w:tcPr>
            <w:tcW w:w="826" w:type="dxa"/>
          </w:tcPr>
          <w:p w14:paraId="61CC321C" w14:textId="444E281D" w:rsidR="00F12630" w:rsidDel="00671007" w:rsidRDefault="00F12630" w:rsidP="004444B6">
            <w:pPr>
              <w:rPr>
                <w:moveFrom w:id="192" w:author="Drąsutis,Evaldas E." w:date="2024-12-05T14:06:00Z" w16du:dateUtc="2024-12-05T13:06:00Z"/>
              </w:rPr>
            </w:pPr>
          </w:p>
        </w:tc>
        <w:tc>
          <w:tcPr>
            <w:tcW w:w="1483" w:type="dxa"/>
          </w:tcPr>
          <w:p w14:paraId="393669F1" w14:textId="2C77B1DB" w:rsidR="00F12630" w:rsidDel="00671007" w:rsidRDefault="00F12630" w:rsidP="004444B6">
            <w:pPr>
              <w:rPr>
                <w:moveFrom w:id="193" w:author="Drąsutis,Evaldas E." w:date="2024-12-05T14:06:00Z" w16du:dateUtc="2024-12-05T13:06:00Z"/>
              </w:rPr>
            </w:pPr>
            <w:moveFrom w:id="194" w:author="Drąsutis,Evaldas E." w:date="2024-12-05T14:06:00Z" w16du:dateUtc="2024-12-05T13:06:00Z">
              <w:r w:rsidDel="00671007">
                <w:t>GTFS</w:t>
              </w:r>
            </w:moveFrom>
          </w:p>
        </w:tc>
        <w:tc>
          <w:tcPr>
            <w:tcW w:w="2696" w:type="dxa"/>
          </w:tcPr>
          <w:p w14:paraId="7DD121D0" w14:textId="1796FFEC" w:rsidR="00F12630" w:rsidDel="00671007" w:rsidRDefault="00E83EC2" w:rsidP="004444B6">
            <w:pPr>
              <w:rPr>
                <w:moveFrom w:id="195" w:author="Drąsutis,Evaldas E." w:date="2024-12-05T14:06:00Z" w16du:dateUtc="2024-12-05T13:06:00Z"/>
              </w:rPr>
            </w:pPr>
            <w:moveFrom w:id="196" w:author="Drąsutis,Evaldas E." w:date="2024-12-05T14:06:00Z" w16du:dateUtc="2024-12-05T13:06:00Z">
              <w:r w:rsidRPr="00E83EC2" w:rsidDel="00671007">
                <w:t>Standardized format for public transportation data.</w:t>
              </w:r>
            </w:moveFrom>
          </w:p>
        </w:tc>
        <w:tc>
          <w:tcPr>
            <w:tcW w:w="4055" w:type="dxa"/>
          </w:tcPr>
          <w:p w14:paraId="778B0682" w14:textId="1B085456" w:rsidR="00F12630" w:rsidDel="00671007" w:rsidRDefault="00E83EC2" w:rsidP="004444B6">
            <w:pPr>
              <w:rPr>
                <w:moveFrom w:id="197" w:author="Drąsutis,Evaldas E." w:date="2024-12-05T14:06:00Z" w16du:dateUtc="2024-12-05T13:06:00Z"/>
              </w:rPr>
            </w:pPr>
            <w:moveFrom w:id="198" w:author="Drąsutis,Evaldas E." w:date="2024-12-05T14:06:00Z" w16du:dateUtc="2024-12-05T13:06:00Z">
              <w:r w:rsidRPr="00E83EC2" w:rsidDel="00671007">
                <w:t>Includes schedules, routes, and geographic information, used for transit apps and tools.</w:t>
              </w:r>
            </w:moveFrom>
          </w:p>
        </w:tc>
      </w:tr>
      <w:tr w:rsidR="00F12630" w:rsidDel="00671007" w14:paraId="1CE9E460" w14:textId="25F59C46" w:rsidTr="00E83EC2">
        <w:tc>
          <w:tcPr>
            <w:tcW w:w="826" w:type="dxa"/>
          </w:tcPr>
          <w:p w14:paraId="541256EB" w14:textId="4DB59A74" w:rsidR="00F12630" w:rsidDel="00671007" w:rsidRDefault="00F12630" w:rsidP="004444B6">
            <w:pPr>
              <w:rPr>
                <w:moveFrom w:id="199" w:author="Drąsutis,Evaldas E." w:date="2024-12-05T14:06:00Z" w16du:dateUtc="2024-12-05T13:06:00Z"/>
              </w:rPr>
            </w:pPr>
          </w:p>
        </w:tc>
        <w:tc>
          <w:tcPr>
            <w:tcW w:w="1483" w:type="dxa"/>
          </w:tcPr>
          <w:p w14:paraId="404EE377" w14:textId="6C5D7D31" w:rsidR="00F12630" w:rsidDel="00671007" w:rsidRDefault="00F12630" w:rsidP="004444B6">
            <w:pPr>
              <w:rPr>
                <w:moveFrom w:id="200" w:author="Drąsutis,Evaldas E." w:date="2024-12-05T14:06:00Z" w16du:dateUtc="2024-12-05T13:06:00Z"/>
              </w:rPr>
            </w:pPr>
            <w:moveFrom w:id="201" w:author="Drąsutis,Evaldas E." w:date="2024-12-05T14:06:00Z" w16du:dateUtc="2024-12-05T13:06:00Z">
              <w:r w:rsidRPr="00F12630" w:rsidDel="00671007">
                <w:t>Web application</w:t>
              </w:r>
            </w:moveFrom>
          </w:p>
        </w:tc>
        <w:tc>
          <w:tcPr>
            <w:tcW w:w="2696" w:type="dxa"/>
          </w:tcPr>
          <w:p w14:paraId="561C3977" w14:textId="528A880C" w:rsidR="00F12630" w:rsidDel="00671007" w:rsidRDefault="00E83EC2" w:rsidP="004444B6">
            <w:pPr>
              <w:rPr>
                <w:moveFrom w:id="202" w:author="Drąsutis,Evaldas E." w:date="2024-12-05T14:06:00Z" w16du:dateUtc="2024-12-05T13:06:00Z"/>
              </w:rPr>
            </w:pPr>
            <w:moveFrom w:id="203" w:author="Drąsutis,Evaldas E." w:date="2024-12-05T14:06:00Z" w16du:dateUtc="2024-12-05T13:06:00Z">
              <w:r w:rsidRPr="00E83EC2" w:rsidDel="00671007">
                <w:t>A program that runs in a web browser.</w:t>
              </w:r>
              <w:r w:rsidRPr="00E83EC2" w:rsidDel="00671007">
                <w:tab/>
              </w:r>
            </w:moveFrom>
          </w:p>
        </w:tc>
        <w:tc>
          <w:tcPr>
            <w:tcW w:w="4055" w:type="dxa"/>
          </w:tcPr>
          <w:p w14:paraId="2D792E17" w14:textId="27F2BAD1" w:rsidR="00F12630" w:rsidDel="00671007" w:rsidRDefault="00E83EC2" w:rsidP="004444B6">
            <w:pPr>
              <w:rPr>
                <w:moveFrom w:id="204" w:author="Drąsutis,Evaldas E." w:date="2024-12-05T14:06:00Z" w16du:dateUtc="2024-12-05T13:06:00Z"/>
              </w:rPr>
            </w:pPr>
            <w:moveFrom w:id="205" w:author="Drąsutis,Evaldas E." w:date="2024-12-05T14:06:00Z" w16du:dateUtc="2024-12-05T13:06:00Z">
              <w:r w:rsidRPr="00E83EC2" w:rsidDel="00671007">
                <w:t>Combines front-end (user interface) and back-end (server logic) to create tools like online maps, booking systems, or e-commerce platforms.</w:t>
              </w:r>
            </w:moveFrom>
          </w:p>
        </w:tc>
      </w:tr>
      <w:tr w:rsidR="00F12630" w:rsidDel="00671007" w14:paraId="7A781B1D" w14:textId="5744146E" w:rsidTr="00E83EC2">
        <w:tc>
          <w:tcPr>
            <w:tcW w:w="826" w:type="dxa"/>
          </w:tcPr>
          <w:p w14:paraId="36B7E6B5" w14:textId="5A78F3AF" w:rsidR="00F12630" w:rsidDel="00671007" w:rsidRDefault="00F12630" w:rsidP="004444B6">
            <w:pPr>
              <w:rPr>
                <w:moveFrom w:id="206" w:author="Drąsutis,Evaldas E." w:date="2024-12-05T14:06:00Z" w16du:dateUtc="2024-12-05T13:06:00Z"/>
              </w:rPr>
            </w:pPr>
          </w:p>
        </w:tc>
        <w:tc>
          <w:tcPr>
            <w:tcW w:w="1483" w:type="dxa"/>
          </w:tcPr>
          <w:p w14:paraId="481A9109" w14:textId="668705CA" w:rsidR="00F12630" w:rsidRPr="00F12630" w:rsidDel="00671007" w:rsidRDefault="00F12630" w:rsidP="004444B6">
            <w:pPr>
              <w:rPr>
                <w:moveFrom w:id="207" w:author="Drąsutis,Evaldas E." w:date="2024-12-05T14:06:00Z" w16du:dateUtc="2024-12-05T13:06:00Z"/>
              </w:rPr>
            </w:pPr>
            <w:moveFrom w:id="208" w:author="Drąsutis,Evaldas E." w:date="2024-12-05T14:06:00Z" w16du:dateUtc="2024-12-05T13:06:00Z">
              <w:r w:rsidDel="00671007">
                <w:t>Agile methodology</w:t>
              </w:r>
            </w:moveFrom>
          </w:p>
        </w:tc>
        <w:tc>
          <w:tcPr>
            <w:tcW w:w="2696" w:type="dxa"/>
          </w:tcPr>
          <w:p w14:paraId="3E3AD399" w14:textId="4DE4A026" w:rsidR="00F12630" w:rsidRPr="00F12630" w:rsidDel="00671007" w:rsidRDefault="000D05FF" w:rsidP="004444B6">
            <w:pPr>
              <w:rPr>
                <w:moveFrom w:id="209" w:author="Drąsutis,Evaldas E." w:date="2024-12-05T14:06:00Z" w16du:dateUtc="2024-12-05T13:06:00Z"/>
              </w:rPr>
            </w:pPr>
            <w:moveFrom w:id="210" w:author="Drąsutis,Evaldas E." w:date="2024-12-05T14:06:00Z" w16du:dateUtc="2024-12-05T13:06:00Z">
              <w:r w:rsidRPr="000D05FF" w:rsidDel="00671007">
                <w:t>Flexible software development approach.</w:t>
              </w:r>
            </w:moveFrom>
          </w:p>
        </w:tc>
        <w:tc>
          <w:tcPr>
            <w:tcW w:w="4055" w:type="dxa"/>
          </w:tcPr>
          <w:p w14:paraId="71D45970" w14:textId="05959A10" w:rsidR="00F12630" w:rsidRPr="00F12630" w:rsidDel="00671007" w:rsidRDefault="000D05FF" w:rsidP="004444B6">
            <w:pPr>
              <w:rPr>
                <w:moveFrom w:id="211" w:author="Drąsutis,Evaldas E." w:date="2024-12-05T14:06:00Z" w16du:dateUtc="2024-12-05T13:06:00Z"/>
              </w:rPr>
            </w:pPr>
            <w:moveFrom w:id="212" w:author="Drąsutis,Evaldas E." w:date="2024-12-05T14:06:00Z" w16du:dateUtc="2024-12-05T13:06:00Z">
              <w:r w:rsidRPr="000D05FF" w:rsidDel="00671007">
                <w:t>Focuses on collaboration, adaptability, and delivering work in small, manageable steps. Examples include Scrum and Kanban.</w:t>
              </w:r>
            </w:moveFrom>
          </w:p>
        </w:tc>
      </w:tr>
      <w:tr w:rsidR="00F12630" w:rsidDel="00671007" w14:paraId="7E938544" w14:textId="331C0DE4" w:rsidTr="00E83EC2">
        <w:tc>
          <w:tcPr>
            <w:tcW w:w="826" w:type="dxa"/>
          </w:tcPr>
          <w:p w14:paraId="60B5B6B0" w14:textId="69D097C6" w:rsidR="00F12630" w:rsidDel="00671007" w:rsidRDefault="00F12630" w:rsidP="004444B6">
            <w:pPr>
              <w:rPr>
                <w:moveFrom w:id="213" w:author="Drąsutis,Evaldas E." w:date="2024-12-05T14:06:00Z" w16du:dateUtc="2024-12-05T13:06:00Z"/>
              </w:rPr>
            </w:pPr>
          </w:p>
        </w:tc>
        <w:tc>
          <w:tcPr>
            <w:tcW w:w="1483" w:type="dxa"/>
          </w:tcPr>
          <w:p w14:paraId="362E6796" w14:textId="0BAF7CC9" w:rsidR="00F12630" w:rsidRPr="00F12630" w:rsidDel="00671007" w:rsidRDefault="00E83EC2" w:rsidP="004444B6">
            <w:pPr>
              <w:rPr>
                <w:moveFrom w:id="214" w:author="Drąsutis,Evaldas E." w:date="2024-12-05T14:06:00Z" w16du:dateUtc="2024-12-05T13:06:00Z"/>
              </w:rPr>
            </w:pPr>
            <w:moveFrom w:id="215" w:author="Drąsutis,Evaldas E." w:date="2024-12-05T14:06:00Z" w16du:dateUtc="2024-12-05T13:06:00Z">
              <w:r w:rsidRPr="00E83EC2" w:rsidDel="00671007">
                <w:t>User-Friendly</w:t>
              </w:r>
            </w:moveFrom>
          </w:p>
        </w:tc>
        <w:tc>
          <w:tcPr>
            <w:tcW w:w="2696" w:type="dxa"/>
          </w:tcPr>
          <w:p w14:paraId="2D48C3AE" w14:textId="16ACBA18" w:rsidR="00F12630" w:rsidRPr="00F12630" w:rsidDel="00671007" w:rsidRDefault="000D05FF" w:rsidP="000D05FF">
            <w:pPr>
              <w:rPr>
                <w:moveFrom w:id="216" w:author="Drąsutis,Evaldas E." w:date="2024-12-05T14:06:00Z" w16du:dateUtc="2024-12-05T13:06:00Z"/>
              </w:rPr>
            </w:pPr>
            <w:moveFrom w:id="217" w:author="Drąsutis,Evaldas E." w:date="2024-12-05T14:06:00Z" w16du:dateUtc="2024-12-05T13:06:00Z">
              <w:r w:rsidDel="00671007">
                <w:t>Software designed to be intuitive and easy to user</w:t>
              </w:r>
            </w:moveFrom>
          </w:p>
        </w:tc>
        <w:tc>
          <w:tcPr>
            <w:tcW w:w="4055" w:type="dxa"/>
          </w:tcPr>
          <w:p w14:paraId="5B87AA0C" w14:textId="77207456" w:rsidR="00F12630" w:rsidRPr="000D05FF" w:rsidDel="00671007" w:rsidRDefault="000D05FF" w:rsidP="004444B6">
            <w:pPr>
              <w:rPr>
                <w:moveFrom w:id="218" w:author="Drąsutis,Evaldas E." w:date="2024-12-05T14:06:00Z" w16du:dateUtc="2024-12-05T13:06:00Z"/>
              </w:rPr>
            </w:pPr>
            <w:moveFrom w:id="219" w:author="Drąsutis,Evaldas E." w:date="2024-12-05T14:06:00Z" w16du:dateUtc="2024-12-05T13:06:00Z">
              <w:r w:rsidDel="00671007">
                <w:t>Achieved by applying user experience (UX) techniques and testing to improve accessibility and simplicity</w:t>
              </w:r>
            </w:moveFrom>
          </w:p>
        </w:tc>
      </w:tr>
      <w:tr w:rsidR="00F12630" w:rsidDel="00671007" w14:paraId="3023C2F2" w14:textId="1E40C2BD" w:rsidTr="00E83EC2">
        <w:tc>
          <w:tcPr>
            <w:tcW w:w="826" w:type="dxa"/>
          </w:tcPr>
          <w:p w14:paraId="41E23216" w14:textId="564DA70A" w:rsidR="00F12630" w:rsidDel="00671007" w:rsidRDefault="00F12630" w:rsidP="004444B6">
            <w:pPr>
              <w:rPr>
                <w:moveFrom w:id="220" w:author="Drąsutis,Evaldas E." w:date="2024-12-05T14:06:00Z" w16du:dateUtc="2024-12-05T13:06:00Z"/>
              </w:rPr>
            </w:pPr>
          </w:p>
        </w:tc>
        <w:tc>
          <w:tcPr>
            <w:tcW w:w="1483" w:type="dxa"/>
          </w:tcPr>
          <w:p w14:paraId="1DA849FD" w14:textId="7C0E01D9" w:rsidR="00F12630" w:rsidRPr="00F12630" w:rsidDel="00671007" w:rsidRDefault="00F12630" w:rsidP="004444B6">
            <w:pPr>
              <w:rPr>
                <w:moveFrom w:id="221" w:author="Drąsutis,Evaldas E." w:date="2024-12-05T14:06:00Z" w16du:dateUtc="2024-12-05T13:06:00Z"/>
              </w:rPr>
            </w:pPr>
          </w:p>
        </w:tc>
        <w:tc>
          <w:tcPr>
            <w:tcW w:w="2696" w:type="dxa"/>
          </w:tcPr>
          <w:p w14:paraId="5C2B3A23" w14:textId="4069CC28" w:rsidR="00F12630" w:rsidRPr="00F12630" w:rsidDel="00671007" w:rsidRDefault="00F12630" w:rsidP="004444B6">
            <w:pPr>
              <w:rPr>
                <w:moveFrom w:id="222" w:author="Drąsutis,Evaldas E." w:date="2024-12-05T14:06:00Z" w16du:dateUtc="2024-12-05T13:06:00Z"/>
              </w:rPr>
            </w:pPr>
          </w:p>
        </w:tc>
        <w:tc>
          <w:tcPr>
            <w:tcW w:w="4055" w:type="dxa"/>
          </w:tcPr>
          <w:p w14:paraId="016238A5" w14:textId="35C9EAC8" w:rsidR="00F12630" w:rsidRPr="00F12630" w:rsidDel="00671007" w:rsidRDefault="00F12630" w:rsidP="004444B6">
            <w:pPr>
              <w:rPr>
                <w:moveFrom w:id="223" w:author="Drąsutis,Evaldas E." w:date="2024-12-05T14:06:00Z" w16du:dateUtc="2024-12-05T13:06:00Z"/>
                <w:b/>
                <w:bCs/>
              </w:rPr>
            </w:pPr>
          </w:p>
        </w:tc>
      </w:tr>
    </w:tbl>
    <w:p w14:paraId="1C21E2DD" w14:textId="357B9C76" w:rsidR="007F4CAE" w:rsidDel="00671007" w:rsidRDefault="007F4CAE" w:rsidP="004444B6">
      <w:pPr>
        <w:rPr>
          <w:moveFrom w:id="224" w:author="Drąsutis,Evaldas E." w:date="2024-12-05T14:06:00Z" w16du:dateUtc="2024-12-05T13:06:00Z"/>
        </w:rPr>
      </w:pPr>
    </w:p>
    <w:moveFromRangeEnd w:id="171"/>
    <w:p w14:paraId="725CEB74" w14:textId="77777777" w:rsidR="007F4CAE" w:rsidRDefault="007F4CAE" w:rsidP="004444B6"/>
    <w:p w14:paraId="2EB91A72" w14:textId="46524F63" w:rsidR="007F4CAE" w:rsidRDefault="00B824F7" w:rsidP="00B824F7">
      <w:pPr>
        <w:pStyle w:val="Heading1"/>
        <w:numPr>
          <w:ilvl w:val="0"/>
          <w:numId w:val="2"/>
        </w:numPr>
      </w:pPr>
      <w:bookmarkStart w:id="225" w:name="_Toc183343124"/>
      <w:bookmarkStart w:id="226" w:name="_Toc183344122"/>
      <w:r>
        <w:t>The Assignment</w:t>
      </w:r>
      <w:bookmarkEnd w:id="225"/>
      <w:bookmarkEnd w:id="226"/>
    </w:p>
    <w:p w14:paraId="7B9790F9" w14:textId="77777777" w:rsidR="00B824F7" w:rsidRDefault="00B824F7" w:rsidP="00B824F7"/>
    <w:p w14:paraId="4FEE6F8F" w14:textId="476773C3" w:rsidR="00B824F7" w:rsidRDefault="00B824F7" w:rsidP="00B824F7">
      <w:pPr>
        <w:pStyle w:val="Heading2"/>
        <w:numPr>
          <w:ilvl w:val="1"/>
          <w:numId w:val="2"/>
        </w:numPr>
      </w:pPr>
      <w:bookmarkStart w:id="227" w:name="_Toc183343125"/>
      <w:bookmarkStart w:id="228" w:name="_Toc183344123"/>
      <w:r>
        <w:t>Introduction</w:t>
      </w:r>
      <w:bookmarkEnd w:id="227"/>
      <w:bookmarkEnd w:id="228"/>
    </w:p>
    <w:p w14:paraId="419777CE" w14:textId="77777777" w:rsidR="00B824F7" w:rsidRDefault="00B824F7" w:rsidP="00B824F7"/>
    <w:p w14:paraId="5F40B42D" w14:textId="0D2C7497" w:rsidR="00B824F7" w:rsidRDefault="00B824F7" w:rsidP="00B824F7">
      <w:r>
        <w:t xml:space="preserve">The Assignment that I focused on at iO was the </w:t>
      </w:r>
      <w:del w:id="229" w:author="Drąsutis,Evaldas E." w:date="2024-12-10T10:23:00Z" w16du:dateUtc="2024-12-10T09:23:00Z">
        <w:r w:rsidDel="008857AC">
          <w:delText xml:space="preserve">ITrain </w:delText>
        </w:r>
      </w:del>
      <w:ins w:id="230" w:author="Drąsutis,Evaldas E." w:date="2024-12-10T10:23:00Z" w16du:dateUtc="2024-12-10T09:23:00Z">
        <w:r w:rsidR="008857AC">
          <w:t>Travel Coach</w:t>
        </w:r>
        <w:r w:rsidR="008857AC">
          <w:t xml:space="preserve"> </w:t>
        </w:r>
      </w:ins>
      <w:r>
        <w:t xml:space="preserve">functionality. This solution was aimed to assist </w:t>
      </w:r>
      <w:r w:rsidR="001A467D">
        <w:t>company’s</w:t>
      </w:r>
      <w:r>
        <w:t xml:space="preserve"> employees to have an easier time with a </w:t>
      </w:r>
      <w:r w:rsidR="001A467D">
        <w:t>cross-campus</w:t>
      </w:r>
      <w:r>
        <w:t xml:space="preserve"> collaboration and suggesting </w:t>
      </w:r>
      <w:r w:rsidR="00C5681D">
        <w:t>personnel</w:t>
      </w:r>
      <w:r>
        <w:t xml:space="preserve"> to opt for greener energy such as public transportation.</w:t>
      </w:r>
    </w:p>
    <w:p w14:paraId="3FF1F3A5" w14:textId="77777777" w:rsidR="00B824F7" w:rsidRDefault="00B824F7" w:rsidP="00B824F7"/>
    <w:p w14:paraId="2F946A39" w14:textId="630291A4" w:rsidR="00B824F7" w:rsidRDefault="00B824F7" w:rsidP="00B824F7">
      <w:pPr>
        <w:pStyle w:val="Heading2"/>
        <w:numPr>
          <w:ilvl w:val="1"/>
          <w:numId w:val="2"/>
        </w:numPr>
      </w:pPr>
      <w:bookmarkStart w:id="231" w:name="_Toc183343126"/>
      <w:bookmarkStart w:id="232" w:name="_Toc183344124"/>
      <w:r>
        <w:t>Problem/Opportunity</w:t>
      </w:r>
      <w:bookmarkEnd w:id="231"/>
      <w:bookmarkEnd w:id="232"/>
    </w:p>
    <w:p w14:paraId="6A0B951A" w14:textId="77777777" w:rsidR="00B824F7" w:rsidRDefault="00B824F7" w:rsidP="00B824F7"/>
    <w:p w14:paraId="35D80DF8" w14:textId="6E967962" w:rsidR="00C803B3" w:rsidRDefault="00B824F7" w:rsidP="00B824F7">
      <w:r>
        <w:t xml:space="preserve">The internship project aims to address several specific challenges and opportunities within the development of the ICoach </w:t>
      </w:r>
      <w:r w:rsidR="001A467D">
        <w:t>application,</w:t>
      </w:r>
      <w:r>
        <w:t xml:space="preserve"> </w:t>
      </w:r>
      <w:r w:rsidR="005B20B0">
        <w:t xml:space="preserve">but primary opportunities arise </w:t>
      </w:r>
      <w:r w:rsidR="00033384">
        <w:t>from</w:t>
      </w:r>
      <w:r w:rsidR="005B20B0">
        <w:t xml:space="preserve"> development of </w:t>
      </w:r>
      <w:r w:rsidR="00C803B3">
        <w:t xml:space="preserve">a </w:t>
      </w:r>
      <w:r w:rsidR="00033384">
        <w:t xml:space="preserve">new </w:t>
      </w:r>
      <w:r w:rsidR="00C803B3">
        <w:t>proof of concept</w:t>
      </w:r>
      <w:r w:rsidR="000E1D43">
        <w:t xml:space="preserve"> for the idea.</w:t>
      </w:r>
    </w:p>
    <w:p w14:paraId="633CD7AD" w14:textId="77777777" w:rsidR="00C803B3" w:rsidRDefault="00C803B3" w:rsidP="00B824F7"/>
    <w:p w14:paraId="6FD7CF40" w14:textId="3A027371" w:rsidR="00033384" w:rsidRDefault="00C803B3" w:rsidP="00B824F7">
      <w:r>
        <w:t xml:space="preserve">Firstly, there is a need for employees </w:t>
      </w:r>
      <w:r w:rsidR="000E1D43">
        <w:t>of</w:t>
      </w:r>
      <w:r>
        <w:t xml:space="preserve"> the company have real time</w:t>
      </w:r>
      <w:r w:rsidR="00593CEF">
        <w:t xml:space="preserve"> public transportation and </w:t>
      </w:r>
      <w:r>
        <w:t>disturbance notifications on their</w:t>
      </w:r>
      <w:r w:rsidR="00033384">
        <w:t xml:space="preserve"> campuses </w:t>
      </w:r>
      <w:r w:rsidR="000E1D43">
        <w:t>to manage their transit time more effectively. By implementing feature</w:t>
      </w:r>
      <w:r w:rsidR="007C3B7B">
        <w:t xml:space="preserve"> </w:t>
      </w:r>
      <w:r w:rsidR="000E1D43">
        <w:t xml:space="preserve">such as </w:t>
      </w:r>
      <w:r w:rsidR="001A467D">
        <w:t>event-based</w:t>
      </w:r>
      <w:r w:rsidR="007C3B7B">
        <w:t xml:space="preserve"> </w:t>
      </w:r>
      <w:r w:rsidR="000E1D43">
        <w:t>messaging</w:t>
      </w:r>
      <w:r w:rsidR="007C3B7B">
        <w:t xml:space="preserve"> system from </w:t>
      </w:r>
      <w:r w:rsidR="001A467D">
        <w:t>region-based</w:t>
      </w:r>
      <w:r w:rsidR="007C3B7B">
        <w:t xml:space="preserve"> transit companies,</w:t>
      </w:r>
      <w:r w:rsidR="000E1D43">
        <w:t xml:space="preserve"> would reduce employees need to check for external sources to manage their </w:t>
      </w:r>
      <w:r w:rsidR="007C3B7B">
        <w:t xml:space="preserve">public transport </w:t>
      </w:r>
      <w:r w:rsidR="000E1D43">
        <w:t xml:space="preserve">schedules. </w:t>
      </w:r>
      <w:r w:rsidR="007C3B7B">
        <w:t>This would encourage</w:t>
      </w:r>
      <w:r w:rsidR="000E1D43">
        <w:t xml:space="preserve"> productivity</w:t>
      </w:r>
      <w:r w:rsidR="007C3B7B">
        <w:t xml:space="preserve"> in the workplace</w:t>
      </w:r>
      <w:r w:rsidR="000E1D43">
        <w:t xml:space="preserve"> and </w:t>
      </w:r>
      <w:r w:rsidR="007C3B7B">
        <w:t>motive users to opt for public transportation.</w:t>
      </w:r>
    </w:p>
    <w:p w14:paraId="4232F391" w14:textId="77777777" w:rsidR="007C3B7B" w:rsidRDefault="007C3B7B" w:rsidP="00B824F7"/>
    <w:p w14:paraId="7D13087E" w14:textId="623CEF4E" w:rsidR="007C3B7B" w:rsidRDefault="007C3B7B" w:rsidP="00B824F7">
      <w:r>
        <w:t xml:space="preserve">Secondly, the platform needs </w:t>
      </w:r>
      <w:r w:rsidR="00EF4B13">
        <w:t xml:space="preserve">assistance in allowing an easy way to rent company’s </w:t>
      </w:r>
      <w:commentRangeStart w:id="233"/>
      <w:r w:rsidR="00EF4B13">
        <w:t>E</w:t>
      </w:r>
      <w:del w:id="234" w:author="Drąsutis,Evaldas E." w:date="2024-12-09T09:07:00Z" w16du:dateUtc="2024-12-09T08:07:00Z">
        <w:r w:rsidR="00EF4B13" w:rsidDel="00AF4016">
          <w:delText>V</w:delText>
        </w:r>
        <w:commentRangeEnd w:id="233"/>
        <w:r w:rsidR="0083338A" w:rsidDel="00AF4016">
          <w:rPr>
            <w:rStyle w:val="CommentReference"/>
          </w:rPr>
          <w:commentReference w:id="233"/>
        </w:r>
      </w:del>
      <w:ins w:id="235" w:author="Drąsutis,Evaldas E." w:date="2024-12-05T14:08:00Z" w16du:dateUtc="2024-12-05T13:08:00Z">
        <w:r w:rsidR="00A51A1E">
          <w:t>lectric Vehicle</w:t>
        </w:r>
      </w:ins>
      <w:ins w:id="236" w:author="Drąsutis,Evaldas E." w:date="2024-12-09T09:07:00Z" w16du:dateUtc="2024-12-09T08:07:00Z">
        <w:r w:rsidR="00AF4016">
          <w:t>(EV)</w:t>
        </w:r>
      </w:ins>
      <w:r w:rsidR="00EF4B13">
        <w:t xml:space="preserve"> and track local EV charging stations to support employees who rent and travel with company’s cars for cross campus meetings. By providing interactive map </w:t>
      </w:r>
      <w:r w:rsidR="003A074E">
        <w:t>with</w:t>
      </w:r>
      <w:r w:rsidR="00EF4B13">
        <w:t xml:space="preserve"> locations </w:t>
      </w:r>
      <w:r w:rsidR="003A074E">
        <w:t>of company cars and</w:t>
      </w:r>
      <w:r w:rsidR="00EF4B13">
        <w:t xml:space="preserve"> </w:t>
      </w:r>
      <w:r w:rsidR="003A074E">
        <w:t>local charging stations, would reduce the employees need to search for individual steps. Making it an easier interaction for staff to obtain</w:t>
      </w:r>
      <w:r w:rsidR="00C3473F">
        <w:t xml:space="preserve"> transportation</w:t>
      </w:r>
      <w:r w:rsidR="003A074E">
        <w:t xml:space="preserve"> and travel </w:t>
      </w:r>
      <w:r w:rsidR="00C3473F">
        <w:t>cross campus.</w:t>
      </w:r>
    </w:p>
    <w:p w14:paraId="5BBC7514" w14:textId="77777777" w:rsidR="00C3473F" w:rsidRDefault="00C3473F" w:rsidP="00B824F7"/>
    <w:p w14:paraId="404479C1" w14:textId="11F46DA2" w:rsidR="00C3473F" w:rsidRDefault="00C3473F" w:rsidP="00B824F7">
      <w:r>
        <w:lastRenderedPageBreak/>
        <w:t>In addition, to these functional requirements there is various non-functional aspects of maintainability,</w:t>
      </w:r>
      <w:r w:rsidR="00593CEF">
        <w:t xml:space="preserve"> </w:t>
      </w:r>
      <w:r>
        <w:t>fast and reliable performance, bug-free solutions</w:t>
      </w:r>
      <w:r w:rsidR="00593CEF">
        <w:t xml:space="preserve"> and secure handling of user and client data are important parts of the product. Adhering to various programming principles such as Object-</w:t>
      </w:r>
      <w:r w:rsidR="001A467D">
        <w:t>Oriented (</w:t>
      </w:r>
      <w:r w:rsidR="00593CEF">
        <w:t>OO) and SOLID principles, implementing various testing techniques, and ensuring to GDPR compliance are integral part to delivering an effective solution.</w:t>
      </w:r>
      <w:r>
        <w:t xml:space="preserve">  </w:t>
      </w:r>
    </w:p>
    <w:p w14:paraId="5D670AE9" w14:textId="77777777" w:rsidR="00033384" w:rsidRDefault="00033384" w:rsidP="00B824F7"/>
    <w:p w14:paraId="020E8C22" w14:textId="77777777" w:rsidR="005B20B0" w:rsidRDefault="005B20B0" w:rsidP="00B824F7"/>
    <w:p w14:paraId="65A109C3" w14:textId="77777777" w:rsidR="005B20B0" w:rsidRDefault="005B20B0" w:rsidP="00B824F7"/>
    <w:p w14:paraId="224C628C" w14:textId="573DAE17" w:rsidR="005B20B0" w:rsidRDefault="005B20B0" w:rsidP="005B20B0">
      <w:pPr>
        <w:pStyle w:val="Heading2"/>
        <w:numPr>
          <w:ilvl w:val="1"/>
          <w:numId w:val="2"/>
        </w:numPr>
      </w:pPr>
      <w:bookmarkStart w:id="237" w:name="_Toc183343127"/>
      <w:bookmarkStart w:id="238" w:name="_Toc183344125"/>
      <w:r>
        <w:t>Goal</w:t>
      </w:r>
      <w:bookmarkEnd w:id="237"/>
      <w:bookmarkEnd w:id="238"/>
      <w:r>
        <w:tab/>
      </w:r>
    </w:p>
    <w:p w14:paraId="009119A3" w14:textId="77777777" w:rsidR="005B20B0" w:rsidRDefault="005B20B0" w:rsidP="005B20B0"/>
    <w:p w14:paraId="24764699" w14:textId="10477D0D" w:rsidR="007F4CAE" w:rsidRDefault="00765C72" w:rsidP="004444B6">
      <w:r>
        <w:t xml:space="preserve">The goal of this internship is to develop a proof-of-concept project showing the benefits of </w:t>
      </w:r>
      <w:r w:rsidRPr="00765C72">
        <w:t>develop</w:t>
      </w:r>
      <w:r>
        <w:t xml:space="preserve">ing </w:t>
      </w:r>
      <w:r w:rsidRPr="00765C72">
        <w:t>an internal tool that assists iO employees with travel planning and commuting optimization suggestion</w:t>
      </w:r>
      <w:r w:rsidR="00C148FF">
        <w:t>s</w:t>
      </w:r>
      <w:r>
        <w:t>.</w:t>
      </w:r>
    </w:p>
    <w:p w14:paraId="3C42FA5D" w14:textId="77777777" w:rsidR="00C148FF" w:rsidRPr="00C148FF" w:rsidRDefault="00C148FF" w:rsidP="00C148FF">
      <w:r w:rsidRPr="00C148FF">
        <w:t>The software should suggest their commutes by providing real-time updates on traffic conditions and public transport options. Suggest eco-friendly travel alternatives such as public transport, electric vehicle (EV) charging spots, in line with the company's sustainability goals. Integrate seamlessly with existing company systems and employee profiles. Offer personalized route recommendations based on the user’s profile and real-time conditions.</w:t>
      </w:r>
    </w:p>
    <w:p w14:paraId="708B8E96" w14:textId="77777777" w:rsidR="00C148FF" w:rsidRDefault="00C148FF" w:rsidP="00C148FF">
      <w:r w:rsidRPr="00C148FF">
        <w:t>The project aims to create a custom solution tailored specifically for iO employees, which distinguishes it from generic travel apps. By doing so, it will improve employee satisfaction, support sustainability initiatives, and optimize commute times for the workforce spread across multiple locations.</w:t>
      </w:r>
    </w:p>
    <w:p w14:paraId="659A7F98" w14:textId="77777777" w:rsidR="00C148FF" w:rsidRDefault="00C148FF" w:rsidP="00C148FF"/>
    <w:p w14:paraId="5AA64636" w14:textId="77777777" w:rsidR="00C148FF" w:rsidRDefault="00C148FF" w:rsidP="00C148FF"/>
    <w:p w14:paraId="378C883A" w14:textId="5F4C610A" w:rsidR="00C148FF" w:rsidRDefault="00C148FF" w:rsidP="00C148FF">
      <w:pPr>
        <w:pStyle w:val="Heading2"/>
        <w:numPr>
          <w:ilvl w:val="1"/>
          <w:numId w:val="2"/>
        </w:numPr>
      </w:pPr>
      <w:bookmarkStart w:id="239" w:name="_Toc183343128"/>
      <w:bookmarkStart w:id="240" w:name="_Toc183344126"/>
      <w:r>
        <w:t>Research Questions</w:t>
      </w:r>
      <w:bookmarkEnd w:id="239"/>
      <w:bookmarkEnd w:id="240"/>
    </w:p>
    <w:p w14:paraId="38A6D04E" w14:textId="77777777" w:rsidR="00D250A7" w:rsidRDefault="00D250A7" w:rsidP="00D250A7"/>
    <w:p w14:paraId="6B8FB02C" w14:textId="77777777" w:rsidR="00D250A7" w:rsidRDefault="00D250A7" w:rsidP="00D250A7"/>
    <w:p w14:paraId="2DB5228A" w14:textId="3954D5A3" w:rsidR="00D250A7" w:rsidRDefault="00D250A7" w:rsidP="00D250A7">
      <w:pPr>
        <w:pStyle w:val="Heading2"/>
        <w:numPr>
          <w:ilvl w:val="2"/>
          <w:numId w:val="2"/>
        </w:numPr>
      </w:pPr>
      <w:bookmarkStart w:id="241" w:name="_Toc183343129"/>
      <w:bookmarkStart w:id="242" w:name="_Toc183344127"/>
      <w:r>
        <w:t>Main research question</w:t>
      </w:r>
      <w:bookmarkEnd w:id="241"/>
      <w:bookmarkEnd w:id="242"/>
    </w:p>
    <w:p w14:paraId="0FF47347" w14:textId="77777777" w:rsidR="00D250A7" w:rsidRPr="00D250A7" w:rsidRDefault="00D250A7" w:rsidP="00D250A7"/>
    <w:p w14:paraId="5F0557C9" w14:textId="77777777" w:rsidR="00D250A7" w:rsidRPr="00D250A7" w:rsidRDefault="00D250A7" w:rsidP="00D250A7">
      <w:pPr>
        <w:jc w:val="center"/>
        <w:rPr>
          <w:rStyle w:val="SubtleEmphasis"/>
          <w:u w:val="single"/>
        </w:rPr>
      </w:pPr>
      <w:r w:rsidRPr="00D250A7">
        <w:rPr>
          <w:rStyle w:val="SubtleEmphasis"/>
          <w:u w:val="single"/>
        </w:rPr>
        <w:t>How can a transportation assistant system be developed and integrated within the iO employee application to provide personalized commuting information and notifications for iO employees?</w:t>
      </w:r>
    </w:p>
    <w:p w14:paraId="6F973C22" w14:textId="77777777" w:rsidR="00C148FF" w:rsidRPr="00D250A7" w:rsidRDefault="00C148FF" w:rsidP="00D250A7">
      <w:pPr>
        <w:jc w:val="center"/>
        <w:rPr>
          <w:i/>
          <w:iCs/>
          <w:u w:val="single"/>
        </w:rPr>
      </w:pPr>
    </w:p>
    <w:p w14:paraId="5C50823A" w14:textId="77777777" w:rsidR="00D250A7" w:rsidRDefault="00D250A7" w:rsidP="004444B6"/>
    <w:p w14:paraId="0E5158FA" w14:textId="77777777" w:rsidR="00D250A7" w:rsidRDefault="00D250A7" w:rsidP="004444B6"/>
    <w:p w14:paraId="1A162C6F" w14:textId="272BE1AA" w:rsidR="00D250A7" w:rsidRDefault="00D250A7" w:rsidP="00D250A7">
      <w:pPr>
        <w:pStyle w:val="Heading2"/>
        <w:numPr>
          <w:ilvl w:val="2"/>
          <w:numId w:val="2"/>
        </w:numPr>
      </w:pPr>
      <w:bookmarkStart w:id="243" w:name="_Toc183343130"/>
      <w:bookmarkStart w:id="244" w:name="_Toc183344128"/>
      <w:r>
        <w:t>Sub Questions</w:t>
      </w:r>
      <w:bookmarkEnd w:id="243"/>
      <w:bookmarkEnd w:id="244"/>
    </w:p>
    <w:p w14:paraId="29F61D2B" w14:textId="77777777" w:rsidR="00D250A7" w:rsidRDefault="00D250A7" w:rsidP="00D250A7"/>
    <w:p w14:paraId="11DDDE9C" w14:textId="57444284" w:rsidR="00D250A7" w:rsidRDefault="00D250A7" w:rsidP="00AF4016">
      <w:pPr>
        <w:pStyle w:val="ListParagraph"/>
        <w:numPr>
          <w:ilvl w:val="0"/>
          <w:numId w:val="18"/>
        </w:numPr>
        <w:spacing w:line="360" w:lineRule="auto"/>
        <w:pPrChange w:id="245" w:author="Drąsutis,Evaldas E." w:date="2024-12-09T09:08:00Z" w16du:dateUtc="2024-12-09T08:08:00Z">
          <w:pPr>
            <w:pStyle w:val="ListParagraph"/>
            <w:numPr>
              <w:numId w:val="5"/>
            </w:numPr>
            <w:spacing w:line="360" w:lineRule="auto"/>
            <w:ind w:hanging="360"/>
          </w:pPr>
        </w:pPrChange>
      </w:pPr>
      <w:r w:rsidRPr="00D250A7">
        <w:t>How can a student acquire real-time traffic information about public transportation alternatives, traffic information and EV charging station availability?</w:t>
      </w:r>
    </w:p>
    <w:p w14:paraId="76DB79CB" w14:textId="3E358792" w:rsidR="00D250A7" w:rsidRDefault="00D250A7" w:rsidP="00AF4016">
      <w:pPr>
        <w:pStyle w:val="ListParagraph"/>
        <w:numPr>
          <w:ilvl w:val="0"/>
          <w:numId w:val="18"/>
        </w:numPr>
        <w:spacing w:line="360" w:lineRule="auto"/>
        <w:pPrChange w:id="246" w:author="Drąsutis,Evaldas E." w:date="2024-12-09T09:08:00Z" w16du:dateUtc="2024-12-09T08:08:00Z">
          <w:pPr>
            <w:pStyle w:val="ListParagraph"/>
            <w:numPr>
              <w:numId w:val="5"/>
            </w:numPr>
            <w:spacing w:line="360" w:lineRule="auto"/>
            <w:ind w:hanging="360"/>
          </w:pPr>
        </w:pPrChange>
      </w:pPr>
      <w:r w:rsidRPr="00D250A7">
        <w:t xml:space="preserve">How to develop a system to provide notifications based on personalized profile </w:t>
      </w:r>
      <w:commentRangeStart w:id="247"/>
      <w:commentRangeStart w:id="248"/>
      <w:r w:rsidRPr="00D250A7">
        <w:t>routes</w:t>
      </w:r>
      <w:commentRangeEnd w:id="247"/>
      <w:r w:rsidR="00B25CDA">
        <w:rPr>
          <w:rStyle w:val="CommentReference"/>
        </w:rPr>
        <w:commentReference w:id="247"/>
      </w:r>
      <w:commentRangeEnd w:id="248"/>
      <w:r w:rsidR="00AF4016">
        <w:rPr>
          <w:rStyle w:val="CommentReference"/>
        </w:rPr>
        <w:commentReference w:id="248"/>
      </w:r>
      <w:r w:rsidRPr="00D250A7">
        <w:t>?</w:t>
      </w:r>
    </w:p>
    <w:p w14:paraId="37D8CDEF" w14:textId="5BC1C354" w:rsidR="00D250A7" w:rsidRDefault="00D250A7" w:rsidP="00AF4016">
      <w:pPr>
        <w:pStyle w:val="ListParagraph"/>
        <w:numPr>
          <w:ilvl w:val="0"/>
          <w:numId w:val="18"/>
        </w:numPr>
        <w:spacing w:line="360" w:lineRule="auto"/>
        <w:pPrChange w:id="249" w:author="Drąsutis,Evaldas E." w:date="2024-12-09T09:08:00Z" w16du:dateUtc="2024-12-09T08:08:00Z">
          <w:pPr>
            <w:pStyle w:val="ListParagraph"/>
            <w:numPr>
              <w:numId w:val="5"/>
            </w:numPr>
            <w:spacing w:line="360" w:lineRule="auto"/>
            <w:ind w:hanging="360"/>
          </w:pPr>
        </w:pPrChange>
      </w:pPr>
      <w:r w:rsidRPr="00D250A7">
        <w:lastRenderedPageBreak/>
        <w:t>How can the architecture of a public transit application be designed to efficiently integrate real-time data.</w:t>
      </w:r>
    </w:p>
    <w:p w14:paraId="19D051CA" w14:textId="71A38F51" w:rsidR="00D250A7" w:rsidRDefault="00D250A7" w:rsidP="00AF4016">
      <w:pPr>
        <w:pStyle w:val="ListParagraph"/>
        <w:numPr>
          <w:ilvl w:val="0"/>
          <w:numId w:val="18"/>
        </w:numPr>
        <w:spacing w:line="360" w:lineRule="auto"/>
        <w:pPrChange w:id="250" w:author="Drąsutis,Evaldas E." w:date="2024-12-09T09:08:00Z" w16du:dateUtc="2024-12-09T08:08:00Z">
          <w:pPr>
            <w:pStyle w:val="ListParagraph"/>
            <w:numPr>
              <w:numId w:val="5"/>
            </w:numPr>
            <w:spacing w:line="360" w:lineRule="auto"/>
            <w:ind w:hanging="360"/>
          </w:pPr>
        </w:pPrChange>
      </w:pPr>
      <w:r w:rsidRPr="00D250A7">
        <w:t>What are expected levels of security required to implement to be defined as secure</w:t>
      </w:r>
    </w:p>
    <w:p w14:paraId="78F186B2" w14:textId="0E3912AD" w:rsidR="00D250A7" w:rsidRDefault="00D250A7" w:rsidP="00AF4016">
      <w:pPr>
        <w:pStyle w:val="ListParagraph"/>
        <w:numPr>
          <w:ilvl w:val="0"/>
          <w:numId w:val="18"/>
        </w:numPr>
        <w:spacing w:line="360" w:lineRule="auto"/>
        <w:pPrChange w:id="251" w:author="Drąsutis,Evaldas E." w:date="2024-12-09T09:08:00Z" w16du:dateUtc="2024-12-09T08:08:00Z">
          <w:pPr>
            <w:pStyle w:val="ListParagraph"/>
            <w:numPr>
              <w:numId w:val="5"/>
            </w:numPr>
            <w:spacing w:line="360" w:lineRule="auto"/>
            <w:ind w:hanging="360"/>
          </w:pPr>
        </w:pPrChange>
      </w:pPr>
      <w:r w:rsidRPr="00D250A7">
        <w:t>How will the intern plan to assess and measure the success of iO TravelCoach integration?</w:t>
      </w:r>
    </w:p>
    <w:p w14:paraId="23B52687" w14:textId="77777777" w:rsidR="00D250A7" w:rsidRDefault="00D250A7" w:rsidP="00D250A7"/>
    <w:p w14:paraId="7AB1009B" w14:textId="578E3E44" w:rsidR="00D250A7" w:rsidRDefault="00D250A7" w:rsidP="00D250A7">
      <w:r>
        <w:t>The research document can be found following this link:</w:t>
      </w:r>
    </w:p>
    <w:p w14:paraId="6459A02E" w14:textId="77777777" w:rsidR="00D250A7" w:rsidRDefault="00D250A7" w:rsidP="00D250A7"/>
    <w:p w14:paraId="392DE8C9" w14:textId="4E661CCF" w:rsidR="00D250A7" w:rsidRDefault="00346183" w:rsidP="00D250A7">
      <w:r>
        <w:rPr>
          <w:noProof/>
          <w14:ligatures w14:val="standardContextual"/>
        </w:rPr>
        <mc:AlternateContent>
          <mc:Choice Requires="wps">
            <w:drawing>
              <wp:anchor distT="0" distB="0" distL="114300" distR="114300" simplePos="0" relativeHeight="251666432" behindDoc="0" locked="0" layoutInCell="1" allowOverlap="1" wp14:anchorId="4AB2C443" wp14:editId="38E8EA52">
                <wp:simplePos x="0" y="0"/>
                <wp:positionH relativeFrom="column">
                  <wp:posOffset>3172575</wp:posOffset>
                </wp:positionH>
                <wp:positionV relativeFrom="paragraph">
                  <wp:posOffset>99060</wp:posOffset>
                </wp:positionV>
                <wp:extent cx="3120390" cy="2981960"/>
                <wp:effectExtent l="0" t="0" r="3810" b="8890"/>
                <wp:wrapSquare wrapText="bothSides"/>
                <wp:docPr id="601529480" name="Text Box 2"/>
                <wp:cNvGraphicFramePr/>
                <a:graphic xmlns:a="http://schemas.openxmlformats.org/drawingml/2006/main">
                  <a:graphicData uri="http://schemas.microsoft.com/office/word/2010/wordprocessingShape">
                    <wps:wsp>
                      <wps:cNvSpPr txBox="1"/>
                      <wps:spPr>
                        <a:xfrm>
                          <a:off x="0" y="0"/>
                          <a:ext cx="3120390" cy="2981960"/>
                        </a:xfrm>
                        <a:prstGeom prst="rect">
                          <a:avLst/>
                        </a:prstGeom>
                        <a:solidFill>
                          <a:schemeClr val="lt1"/>
                        </a:solidFill>
                        <a:ln w="6350">
                          <a:noFill/>
                        </a:ln>
                      </wps:spPr>
                      <wps:txbx>
                        <w:txbxContent>
                          <w:p w14:paraId="2F079D99" w14:textId="77777777" w:rsidR="00346183" w:rsidRDefault="00346183" w:rsidP="00346183">
                            <w:pPr>
                              <w:pStyle w:val="Caption"/>
                              <w:ind w:firstLine="720"/>
                              <w:jc w:val="center"/>
                            </w:pPr>
                            <w:r>
                              <w:rPr>
                                <w:noProof/>
                              </w:rPr>
                              <w:drawing>
                                <wp:inline distT="0" distB="0" distL="0" distR="0" wp14:anchorId="1A8BFC8F" wp14:editId="0764CBDA">
                                  <wp:extent cx="2363855" cy="2414155"/>
                                  <wp:effectExtent l="0" t="0" r="0" b="5715"/>
                                  <wp:docPr id="1881967736" name="Picture 1" descr="ICT Research Methods — Methods Pack for Research in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T Research Methods — Methods Pack for Research in I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81354" cy="2432026"/>
                                          </a:xfrm>
                                          <a:prstGeom prst="rect">
                                            <a:avLst/>
                                          </a:prstGeom>
                                          <a:noFill/>
                                          <a:ln>
                                            <a:noFill/>
                                          </a:ln>
                                        </pic:spPr>
                                      </pic:pic>
                                    </a:graphicData>
                                  </a:graphic>
                                </wp:inline>
                              </w:drawing>
                            </w:r>
                          </w:p>
                          <w:p w14:paraId="2176B4E3" w14:textId="59A3C2E6" w:rsidR="00346183" w:rsidRPr="00D250A7" w:rsidRDefault="00346183" w:rsidP="00346183">
                            <w:pPr>
                              <w:pStyle w:val="Caption"/>
                              <w:ind w:firstLine="720"/>
                              <w:jc w:val="center"/>
                            </w:pPr>
                            <w:r>
                              <w:t xml:space="preserve">Figure </w:t>
                            </w:r>
                            <w:r>
                              <w:fldChar w:fldCharType="begin"/>
                            </w:r>
                            <w:r>
                              <w:instrText xml:space="preserve"> SEQ Figure \* ARABIC </w:instrText>
                            </w:r>
                            <w:r>
                              <w:fldChar w:fldCharType="separate"/>
                            </w:r>
                            <w:r>
                              <w:rPr>
                                <w:noProof/>
                              </w:rPr>
                              <w:t>1</w:t>
                            </w:r>
                            <w:r>
                              <w:fldChar w:fldCharType="end"/>
                            </w:r>
                            <w:r>
                              <w:t>: DOT Framework</w:t>
                            </w:r>
                            <w:r>
                              <w:br/>
                            </w:r>
                          </w:p>
                          <w:p w14:paraId="67FF189C" w14:textId="6206393C" w:rsidR="00346183" w:rsidRDefault="003461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2C443" id="Text Box 2" o:spid="_x0000_s1029" type="#_x0000_t202" style="position:absolute;margin-left:249.8pt;margin-top:7.8pt;width:245.7pt;height:234.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" fillcolor="white [3201]" stroked="f" strokeweight=".5pt">
                <v:textbox>
                  <w:txbxContent>
                    <w:p w14:paraId="2F079D99" w14:textId="77777777" w:rsidR="00346183" w:rsidRDefault="00346183" w:rsidP="00346183">
                      <w:pPr>
                        <w:pStyle w:val="Caption"/>
                        <w:ind w:firstLine="720"/>
                        <w:jc w:val="center"/>
                      </w:pPr>
                      <w:r>
                        <w:rPr>
                          <w:noProof/>
                        </w:rPr>
                        <w:drawing>
                          <wp:inline distT="0" distB="0" distL="0" distR="0" wp14:anchorId="1A8BFC8F" wp14:editId="0764CBDA">
                            <wp:extent cx="2363855" cy="2414155"/>
                            <wp:effectExtent l="0" t="0" r="0" b="5715"/>
                            <wp:docPr id="1881967736" name="Picture 1" descr="ICT Research Methods — Methods Pack for Research in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T Research Methods — Methods Pack for Research in I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81354" cy="2432026"/>
                                    </a:xfrm>
                                    <a:prstGeom prst="rect">
                                      <a:avLst/>
                                    </a:prstGeom>
                                    <a:noFill/>
                                    <a:ln>
                                      <a:noFill/>
                                    </a:ln>
                                  </pic:spPr>
                                </pic:pic>
                              </a:graphicData>
                            </a:graphic>
                          </wp:inline>
                        </w:drawing>
                      </w:r>
                    </w:p>
                    <w:p w14:paraId="2176B4E3" w14:textId="59A3C2E6" w:rsidR="00346183" w:rsidRPr="00D250A7" w:rsidRDefault="00346183" w:rsidP="00346183">
                      <w:pPr>
                        <w:pStyle w:val="Caption"/>
                        <w:ind w:firstLine="720"/>
                        <w:jc w:val="center"/>
                      </w:pPr>
                      <w:r>
                        <w:t xml:space="preserve">Figure </w:t>
                      </w:r>
                      <w:r>
                        <w:fldChar w:fldCharType="begin"/>
                      </w:r>
                      <w:r>
                        <w:instrText xml:space="preserve"> SEQ Figure \* ARABIC </w:instrText>
                      </w:r>
                      <w:r>
                        <w:fldChar w:fldCharType="separate"/>
                      </w:r>
                      <w:r>
                        <w:rPr>
                          <w:noProof/>
                        </w:rPr>
                        <w:t>1</w:t>
                      </w:r>
                      <w:r>
                        <w:fldChar w:fldCharType="end"/>
                      </w:r>
                      <w:r>
                        <w:t>: DOT Framework</w:t>
                      </w:r>
                      <w:r>
                        <w:br/>
                      </w:r>
                    </w:p>
                    <w:p w14:paraId="67FF189C" w14:textId="6206393C" w:rsidR="00346183" w:rsidRDefault="00346183"/>
                  </w:txbxContent>
                </v:textbox>
                <w10:wrap type="square"/>
              </v:shape>
            </w:pict>
          </mc:Fallback>
        </mc:AlternateContent>
      </w:r>
      <w:r w:rsidR="00D250A7">
        <w:t xml:space="preserve">Link – </w:t>
      </w:r>
    </w:p>
    <w:p w14:paraId="68C89FE6" w14:textId="77777777" w:rsidR="00D250A7" w:rsidRDefault="00D250A7" w:rsidP="00D250A7"/>
    <w:p w14:paraId="0469D4AC" w14:textId="77777777" w:rsidR="00D250A7" w:rsidRDefault="00D250A7" w:rsidP="00D250A7"/>
    <w:p w14:paraId="745545AC" w14:textId="517744B4" w:rsidR="00D250A7" w:rsidRDefault="00D250A7" w:rsidP="00D250A7">
      <w:pPr>
        <w:pStyle w:val="Heading2"/>
        <w:numPr>
          <w:ilvl w:val="1"/>
          <w:numId w:val="2"/>
        </w:numPr>
      </w:pPr>
      <w:bookmarkStart w:id="252" w:name="_Toc183343131"/>
      <w:bookmarkStart w:id="253" w:name="_Toc183344129"/>
      <w:r>
        <w:t>Approach to the research</w:t>
      </w:r>
      <w:bookmarkEnd w:id="252"/>
      <w:bookmarkEnd w:id="253"/>
    </w:p>
    <w:p w14:paraId="50CF3667" w14:textId="4DA4083E" w:rsidR="00A378A6" w:rsidRDefault="00DF1FE4" w:rsidP="00DF1FE4">
      <w:r>
        <w:t>For my approach to the internships project. I applied several methodologies</w:t>
      </w:r>
      <w:r w:rsidR="002F17FD">
        <w:t xml:space="preserve"> and design frameworks</w:t>
      </w:r>
      <w:r>
        <w:t xml:space="preserve"> to </w:t>
      </w:r>
      <w:r w:rsidR="001A467D">
        <w:t>assess</w:t>
      </w:r>
      <w:r>
        <w:t xml:space="preserve"> my </w:t>
      </w:r>
      <w:r w:rsidR="002F17FD">
        <w:t>research.</w:t>
      </w:r>
    </w:p>
    <w:p w14:paraId="2676B76F" w14:textId="77777777" w:rsidR="00A378A6" w:rsidRDefault="00A378A6" w:rsidP="00DF1FE4"/>
    <w:p w14:paraId="1908F180" w14:textId="476D31E1" w:rsidR="00DF1FE4" w:rsidRDefault="002F17FD" w:rsidP="00DF1FE4">
      <w:r>
        <w:t xml:space="preserve">For </w:t>
      </w:r>
      <w:r w:rsidR="001A467D">
        <w:t>instance,</w:t>
      </w:r>
      <w:r>
        <w:t xml:space="preserve"> using AGILE/SCRUM for assisting the development approach by having weekly retrospectives</w:t>
      </w:r>
      <w:r w:rsidR="00A378A6">
        <w:t xml:space="preserve"> and sprint planning</w:t>
      </w:r>
      <w:r>
        <w:t xml:space="preserve"> </w:t>
      </w:r>
      <w:r w:rsidR="00A378A6">
        <w:t>with my project stakeholder. Working in this way I’m constantly involving my stakeholders in the projects life cycle and getting feedback on my progress.</w:t>
      </w:r>
    </w:p>
    <w:p w14:paraId="7DB0CED9" w14:textId="77777777" w:rsidR="00A378A6" w:rsidRDefault="00A378A6" w:rsidP="00DF1FE4"/>
    <w:p w14:paraId="30E1CFBA" w14:textId="3BC7F623" w:rsidR="00A378A6" w:rsidRPr="00DF1FE4" w:rsidRDefault="00A378A6" w:rsidP="00DF1FE4">
      <w:r>
        <w:t>For each of my research topics I have been applying the DO</w:t>
      </w:r>
      <w:ins w:id="254" w:author="Drąsutis,Evaldas E." w:date="2024-12-09T09:20:00Z" w16du:dateUtc="2024-12-09T08:20:00Z">
        <w:r w:rsidR="002D5ED1">
          <w:t>T</w:t>
        </w:r>
      </w:ins>
      <w:ins w:id="255" w:author="Drąsutis,Evaldas E." w:date="2024-12-09T09:21:00Z" w16du:dateUtc="2024-12-09T08:21:00Z">
        <w:r w:rsidR="002D5ED1">
          <w:t xml:space="preserve"> Framework</w:t>
        </w:r>
      </w:ins>
      <w:customXmlInsRangeStart w:id="256" w:author="Drąsutis,Evaldas E." w:date="2024-12-09T09:19:00Z"/>
      <w:sdt>
        <w:sdtPr>
          <w:id w:val="-707265932"/>
          <w:citation/>
        </w:sdtPr>
        <w:sdtContent>
          <w:customXmlInsRangeEnd w:id="256"/>
          <w:ins w:id="257" w:author="Drąsutis,Evaldas E." w:date="2024-12-09T09:19:00Z" w16du:dateUtc="2024-12-09T08:19:00Z">
            <w:r w:rsidR="002D5ED1">
              <w:fldChar w:fldCharType="begin"/>
            </w:r>
          </w:ins>
          <w:ins w:id="258" w:author="Drąsutis,Evaldas E." w:date="2024-12-09T09:20:00Z" w16du:dateUtc="2024-12-09T08:20:00Z">
            <w:r w:rsidR="002D5ED1">
              <w:instrText xml:space="preserve">CITATION FonDO \l 1033 </w:instrText>
            </w:r>
          </w:ins>
          <w:r w:rsidR="002D5ED1">
            <w:fldChar w:fldCharType="separate"/>
          </w:r>
          <w:ins w:id="259" w:author="Drąsutis,Evaldas E." w:date="2024-12-09T09:20:00Z" w16du:dateUtc="2024-12-09T08:20:00Z">
            <w:r w:rsidR="002D5ED1">
              <w:rPr>
                <w:noProof/>
              </w:rPr>
              <w:t xml:space="preserve"> </w:t>
            </w:r>
            <w:r w:rsidR="002D5ED1">
              <w:rPr>
                <w:noProof/>
              </w:rPr>
              <w:t>(Fontys Hogeschool ICT, -)</w:t>
            </w:r>
          </w:ins>
          <w:ins w:id="260" w:author="Drąsutis,Evaldas E." w:date="2024-12-09T09:19:00Z" w16du:dateUtc="2024-12-09T08:19:00Z">
            <w:r w:rsidR="002D5ED1">
              <w:fldChar w:fldCharType="end"/>
            </w:r>
          </w:ins>
          <w:customXmlInsRangeStart w:id="261" w:author="Drąsutis,Evaldas E." w:date="2024-12-09T09:19:00Z"/>
        </w:sdtContent>
      </w:sdt>
      <w:customXmlInsRangeEnd w:id="261"/>
      <w:del w:id="262" w:author="Drąsutis,Evaldas E." w:date="2024-12-09T09:20:00Z" w16du:dateUtc="2024-12-09T08:20:00Z">
        <w:r w:rsidDel="002D5ED1">
          <w:delText xml:space="preserve">T </w:delText>
        </w:r>
      </w:del>
      <w:ins w:id="263" w:author="Drąsutis,Evaldas E." w:date="2024-12-09T09:21:00Z" w16du:dateUtc="2024-12-09T08:21:00Z">
        <w:r w:rsidR="002D5ED1">
          <w:t xml:space="preserve">. </w:t>
        </w:r>
      </w:ins>
      <w:commentRangeStart w:id="264"/>
      <w:del w:id="265" w:author="Drąsutis,Evaldas E." w:date="2024-12-09T09:20:00Z" w16du:dateUtc="2024-12-09T08:20:00Z">
        <w:r w:rsidDel="002D5ED1">
          <w:delText>framework</w:delText>
        </w:r>
        <w:commentRangeEnd w:id="264"/>
        <w:r w:rsidR="009D56BE" w:rsidDel="002D5ED1">
          <w:rPr>
            <w:rStyle w:val="CommentReference"/>
          </w:rPr>
          <w:commentReference w:id="264"/>
        </w:r>
      </w:del>
      <w:del w:id="266" w:author="Drąsutis,Evaldas E." w:date="2024-12-09T09:21:00Z" w16du:dateUtc="2024-12-09T08:21:00Z">
        <w:r w:rsidDel="002D5ED1">
          <w:delText xml:space="preserve">. </w:delText>
        </w:r>
      </w:del>
      <w:r>
        <w:t xml:space="preserve">The advantage of using it is to build </w:t>
      </w:r>
      <w:r w:rsidR="001A467D">
        <w:t>research</w:t>
      </w:r>
      <w:r>
        <w:t xml:space="preserve"> with “</w:t>
      </w:r>
      <w:r w:rsidR="00346183" w:rsidRPr="00346183">
        <w:rPr>
          <w:b/>
          <w:bCs/>
        </w:rPr>
        <w:t>Field</w:t>
      </w:r>
      <w:r w:rsidR="00346183">
        <w:t xml:space="preserve">, </w:t>
      </w:r>
      <w:r w:rsidR="00346183" w:rsidRPr="00346183">
        <w:rPr>
          <w:b/>
          <w:bCs/>
        </w:rPr>
        <w:t>Library</w:t>
      </w:r>
      <w:r w:rsidR="00346183">
        <w:t xml:space="preserve">, </w:t>
      </w:r>
      <w:r w:rsidR="00346183" w:rsidRPr="00346183">
        <w:rPr>
          <w:b/>
          <w:bCs/>
        </w:rPr>
        <w:t>Workroom</w:t>
      </w:r>
      <w:r w:rsidR="00346183">
        <w:t xml:space="preserve">, </w:t>
      </w:r>
      <w:r w:rsidR="00346183" w:rsidRPr="00346183">
        <w:rPr>
          <w:b/>
          <w:bCs/>
        </w:rPr>
        <w:t>Showroom</w:t>
      </w:r>
      <w:r w:rsidR="00346183">
        <w:t xml:space="preserve">, </w:t>
      </w:r>
      <w:r w:rsidR="00346183" w:rsidRPr="00346183">
        <w:rPr>
          <w:b/>
          <w:bCs/>
        </w:rPr>
        <w:t>Lab</w:t>
      </w:r>
      <w:r w:rsidR="00346183">
        <w:t>” so that I can verify that my research has</w:t>
      </w:r>
      <w:del w:id="267" w:author="Drąsutis,Evaldas E." w:date="2024-12-09T09:21:00Z" w16du:dateUtc="2024-12-09T08:21:00Z">
        <w:r w:rsidR="00346183" w:rsidDel="006A05A5">
          <w:delText xml:space="preserve"> </w:delText>
        </w:r>
      </w:del>
      <w:ins w:id="268" w:author="Drąsutis,Evaldas E." w:date="2024-12-09T09:21:00Z" w16du:dateUtc="2024-12-09T08:21:00Z">
        <w:r w:rsidR="006A05A5">
          <w:t xml:space="preserve"> connection to my project</w:t>
        </w:r>
      </w:ins>
      <w:ins w:id="269" w:author="Drąsutis,Evaldas E." w:date="2024-12-09T09:22:00Z" w16du:dateUtc="2024-12-09T08:22:00Z">
        <w:r w:rsidR="006A05A5">
          <w:t xml:space="preserve"> tasks</w:t>
        </w:r>
      </w:ins>
      <w:del w:id="270" w:author="Drąsutis,Evaldas E." w:date="2024-12-09T09:21:00Z" w16du:dateUtc="2024-12-09T08:21:00Z">
        <w:r w:rsidR="00346183" w:rsidDel="006A05A5">
          <w:delText>some bearing in this project</w:delText>
        </w:r>
      </w:del>
      <w:r w:rsidR="00346183">
        <w:t>.</w:t>
      </w:r>
    </w:p>
    <w:p w14:paraId="573823DB" w14:textId="37C3A0E1" w:rsidR="00D250A7" w:rsidRDefault="00D250A7" w:rsidP="00D250A7"/>
    <w:p w14:paraId="7779B03F" w14:textId="4B520C08" w:rsidR="00346183" w:rsidRDefault="00346183" w:rsidP="00346183">
      <w:pPr>
        <w:keepNext/>
      </w:pPr>
    </w:p>
    <w:p w14:paraId="61669AA9" w14:textId="77777777" w:rsidR="00D250A7" w:rsidRDefault="00D250A7" w:rsidP="004444B6"/>
    <w:p w14:paraId="6EF2B2CA" w14:textId="0F9875B3" w:rsidR="007F4CAE" w:rsidRDefault="00346183" w:rsidP="00346183">
      <w:pPr>
        <w:pStyle w:val="Heading1"/>
        <w:numPr>
          <w:ilvl w:val="0"/>
          <w:numId w:val="2"/>
        </w:numPr>
      </w:pPr>
      <w:bookmarkStart w:id="271" w:name="_Toc183343132"/>
      <w:bookmarkStart w:id="272" w:name="_Toc183344130"/>
      <w:r>
        <w:t>Description of the process</w:t>
      </w:r>
      <w:bookmarkEnd w:id="271"/>
      <w:bookmarkEnd w:id="272"/>
    </w:p>
    <w:p w14:paraId="170553EE" w14:textId="77777777" w:rsidR="00346183" w:rsidRDefault="00346183" w:rsidP="00346183"/>
    <w:p w14:paraId="1833BACB" w14:textId="1FD26D59" w:rsidR="00346183" w:rsidRPr="00346183" w:rsidRDefault="005A7FB6" w:rsidP="005A7FB6">
      <w:pPr>
        <w:pStyle w:val="Heading2"/>
        <w:numPr>
          <w:ilvl w:val="1"/>
          <w:numId w:val="2"/>
        </w:numPr>
      </w:pPr>
      <w:bookmarkStart w:id="273" w:name="_Toc183343133"/>
      <w:bookmarkStart w:id="274" w:name="_Toc183344131"/>
      <w:r>
        <w:t>The process</w:t>
      </w:r>
      <w:bookmarkEnd w:id="273"/>
      <w:bookmarkEnd w:id="274"/>
    </w:p>
    <w:p w14:paraId="76761419" w14:textId="77777777" w:rsidR="007F4CAE" w:rsidRDefault="007F4CAE" w:rsidP="007F4CAE"/>
    <w:p w14:paraId="7C052B9D" w14:textId="26C40E7B" w:rsidR="005A7FB6" w:rsidDel="005555F9" w:rsidRDefault="005555F9" w:rsidP="007F4CAE">
      <w:pPr>
        <w:rPr>
          <w:del w:id="275" w:author="Drąsutis,Evaldas E." w:date="2024-12-09T10:35:00Z" w16du:dateUtc="2024-12-09T09:35:00Z"/>
        </w:rPr>
      </w:pPr>
      <w:ins w:id="276" w:author="Drąsutis,Evaldas E." w:date="2024-12-09T10:38:00Z" w16du:dateUtc="2024-12-09T09:38:00Z">
        <w:r w:rsidRPr="005555F9">
          <w:t>The approach to the project process began with the development of a structured plan to simplify tackling the project’s complexities. The project was divided into 12 sprints, each estimated to last two weeks. At the start of every sprint, a detailed plan was created to ensure alignment with the project timeline and maintain steady progress. The sprints were organized as follows:</w:t>
        </w:r>
      </w:ins>
      <w:del w:id="277" w:author="Drąsutis,Evaldas E." w:date="2024-12-09T10:38:00Z" w16du:dateUtc="2024-12-09T09:38:00Z">
        <w:r w:rsidR="005A7FB6" w:rsidDel="005555F9">
          <w:delText xml:space="preserve">Every start of a </w:delText>
        </w:r>
        <w:commentRangeStart w:id="278"/>
        <w:commentRangeStart w:id="279"/>
        <w:r w:rsidR="005A7FB6" w:rsidDel="005555F9">
          <w:delText>sprint</w:delText>
        </w:r>
        <w:commentRangeEnd w:id="278"/>
        <w:r w:rsidR="000F1BBB" w:rsidDel="005555F9">
          <w:rPr>
            <w:rStyle w:val="CommentReference"/>
          </w:rPr>
          <w:commentReference w:id="278"/>
        </w:r>
      </w:del>
      <w:commentRangeEnd w:id="279"/>
      <w:r>
        <w:rPr>
          <w:rStyle w:val="CommentReference"/>
        </w:rPr>
        <w:commentReference w:id="279"/>
      </w:r>
      <w:del w:id="280" w:author="Drąsutis,Evaldas E." w:date="2024-12-09T10:38:00Z" w16du:dateUtc="2024-12-09T09:38:00Z">
        <w:r w:rsidR="005A7FB6" w:rsidDel="005555F9">
          <w:delText xml:space="preserve">, I needed to create a plan for myself that I could stay on </w:delText>
        </w:r>
      </w:del>
      <w:del w:id="281" w:author="Drąsutis,Evaldas E." w:date="2024-12-09T09:45:00Z" w16du:dateUtc="2024-12-09T08:45:00Z">
        <w:r w:rsidR="005A7FB6" w:rsidDel="00405F58">
          <w:delText xml:space="preserve">that I could stay on </w:delText>
        </w:r>
      </w:del>
      <w:del w:id="282" w:author="Drąsutis,Evaldas E." w:date="2024-12-09T10:38:00Z" w16du:dateUtc="2024-12-09T09:38:00Z">
        <w:r w:rsidR="005A7FB6" w:rsidDel="005555F9">
          <w:delText xml:space="preserve">track with my planning. I </w:delText>
        </w:r>
        <w:commentRangeStart w:id="283"/>
        <w:r w:rsidR="005A7FB6" w:rsidDel="005555F9">
          <w:delText>tried</w:delText>
        </w:r>
        <w:commentRangeEnd w:id="283"/>
        <w:r w:rsidR="009D56BE" w:rsidDel="005555F9">
          <w:rPr>
            <w:rStyle w:val="CommentReference"/>
          </w:rPr>
          <w:commentReference w:id="283"/>
        </w:r>
        <w:r w:rsidR="005A7FB6" w:rsidDel="005555F9">
          <w:delText xml:space="preserve"> taking a following approach for the project:</w:delText>
        </w:r>
      </w:del>
    </w:p>
    <w:p w14:paraId="50031F6F" w14:textId="77777777" w:rsidR="005A7FB6" w:rsidRDefault="005A7FB6" w:rsidP="007F4CAE"/>
    <w:p w14:paraId="38E01798" w14:textId="219988E8" w:rsidR="005A7FB6" w:rsidRDefault="005A7FB6" w:rsidP="005A7FB6">
      <w:pPr>
        <w:rPr>
          <w:ins w:id="284" w:author="Drąsutis,Evaldas E." w:date="2024-12-09T10:33:00Z" w16du:dateUtc="2024-12-09T09:33:00Z"/>
        </w:rPr>
      </w:pPr>
      <w:moveFromRangeStart w:id="285" w:author="Drąsutis,Evaldas E." w:date="2024-12-09T09:50:00Z" w:name="move184630238"/>
      <w:moveFrom w:id="286" w:author="Drąsutis,Evaldas E." w:date="2024-12-09T09:50:00Z" w16du:dateUtc="2024-12-09T08:50:00Z">
        <w:r w:rsidDel="00405F58">
          <w:t>Gathering information on the tasks.</w:t>
        </w:r>
      </w:moveFrom>
    </w:p>
    <w:p w14:paraId="57CA35FC" w14:textId="77777777" w:rsidR="005555F9" w:rsidRDefault="005555F9" w:rsidP="005555F9">
      <w:pPr>
        <w:pStyle w:val="ListParagraph"/>
        <w:numPr>
          <w:ilvl w:val="0"/>
          <w:numId w:val="22"/>
        </w:numPr>
        <w:rPr>
          <w:ins w:id="287" w:author="Drąsutis,Evaldas E." w:date="2024-12-09T10:33:00Z" w16du:dateUtc="2024-12-09T09:33:00Z"/>
        </w:rPr>
        <w:pPrChange w:id="288" w:author="Drąsutis,Evaldas E." w:date="2024-12-09T10:33:00Z" w16du:dateUtc="2024-12-09T09:33:00Z">
          <w:pPr/>
        </w:pPrChange>
      </w:pPr>
      <w:ins w:id="289" w:author="Drąsutis,Evaldas E." w:date="2024-12-09T10:33:00Z" w16du:dateUtc="2024-12-09T09:33:00Z">
        <w:r w:rsidRPr="005555F9">
          <w:rPr>
            <w:b/>
            <w:bCs/>
            <w:rPrChange w:id="290" w:author="Drąsutis,Evaldas E." w:date="2024-12-09T10:34:00Z" w16du:dateUtc="2024-12-09T09:34:00Z">
              <w:rPr/>
            </w:rPrChange>
          </w:rPr>
          <w:t>Sprint 1-2:</w:t>
        </w:r>
        <w:r>
          <w:t xml:space="preserve"> Requirement gathering and initial research, including exploring technologies and defining project scope.</w:t>
        </w:r>
      </w:ins>
    </w:p>
    <w:p w14:paraId="0385E85B" w14:textId="77777777" w:rsidR="005555F9" w:rsidRDefault="005555F9" w:rsidP="005555F9">
      <w:pPr>
        <w:pStyle w:val="ListParagraph"/>
        <w:numPr>
          <w:ilvl w:val="0"/>
          <w:numId w:val="22"/>
        </w:numPr>
        <w:rPr>
          <w:ins w:id="291" w:author="Drąsutis,Evaldas E." w:date="2024-12-09T10:33:00Z" w16du:dateUtc="2024-12-09T09:33:00Z"/>
        </w:rPr>
        <w:pPrChange w:id="292" w:author="Drąsutis,Evaldas E." w:date="2024-12-09T10:33:00Z" w16du:dateUtc="2024-12-09T09:33:00Z">
          <w:pPr/>
        </w:pPrChange>
      </w:pPr>
      <w:ins w:id="293" w:author="Drąsutis,Evaldas E." w:date="2024-12-09T10:33:00Z" w16du:dateUtc="2024-12-09T09:33:00Z">
        <w:r w:rsidRPr="005555F9">
          <w:rPr>
            <w:b/>
            <w:bCs/>
            <w:rPrChange w:id="294" w:author="Drąsutis,Evaldas E." w:date="2024-12-09T10:34:00Z" w16du:dateUtc="2024-12-09T09:34:00Z">
              <w:rPr/>
            </w:rPrChange>
          </w:rPr>
          <w:lastRenderedPageBreak/>
          <w:t>Sprint 3-4:</w:t>
        </w:r>
        <w:r>
          <w:t xml:space="preserve"> Designing the application architecture and prototyping the initial UI/UX design.</w:t>
        </w:r>
      </w:ins>
    </w:p>
    <w:p w14:paraId="432F9C70" w14:textId="77777777" w:rsidR="005555F9" w:rsidRDefault="005555F9" w:rsidP="005555F9">
      <w:pPr>
        <w:pStyle w:val="ListParagraph"/>
        <w:numPr>
          <w:ilvl w:val="0"/>
          <w:numId w:val="22"/>
        </w:numPr>
        <w:rPr>
          <w:ins w:id="295" w:author="Drąsutis,Evaldas E." w:date="2024-12-09T10:33:00Z" w16du:dateUtc="2024-12-09T09:33:00Z"/>
        </w:rPr>
        <w:pPrChange w:id="296" w:author="Drąsutis,Evaldas E." w:date="2024-12-09T10:33:00Z" w16du:dateUtc="2024-12-09T09:33:00Z">
          <w:pPr/>
        </w:pPrChange>
      </w:pPr>
      <w:ins w:id="297" w:author="Drąsutis,Evaldas E." w:date="2024-12-09T10:33:00Z" w16du:dateUtc="2024-12-09T09:33:00Z">
        <w:r w:rsidRPr="005555F9">
          <w:rPr>
            <w:b/>
            <w:bCs/>
            <w:rPrChange w:id="298" w:author="Drąsutis,Evaldas E." w:date="2024-12-09T10:34:00Z" w16du:dateUtc="2024-12-09T09:34:00Z">
              <w:rPr/>
            </w:rPrChange>
          </w:rPr>
          <w:t>Sprint 5-6:</w:t>
        </w:r>
        <w:r>
          <w:t xml:space="preserve"> Development of core backend functionality, such as integrating APIs for route disruptions.</w:t>
        </w:r>
      </w:ins>
    </w:p>
    <w:p w14:paraId="14914311" w14:textId="77777777" w:rsidR="005555F9" w:rsidRDefault="005555F9" w:rsidP="005555F9">
      <w:pPr>
        <w:pStyle w:val="ListParagraph"/>
        <w:numPr>
          <w:ilvl w:val="0"/>
          <w:numId w:val="22"/>
        </w:numPr>
        <w:rPr>
          <w:ins w:id="299" w:author="Drąsutis,Evaldas E." w:date="2024-12-09T10:33:00Z" w16du:dateUtc="2024-12-09T09:33:00Z"/>
        </w:rPr>
        <w:pPrChange w:id="300" w:author="Drąsutis,Evaldas E." w:date="2024-12-09T10:33:00Z" w16du:dateUtc="2024-12-09T09:33:00Z">
          <w:pPr/>
        </w:pPrChange>
      </w:pPr>
      <w:ins w:id="301" w:author="Drąsutis,Evaldas E." w:date="2024-12-09T10:33:00Z" w16du:dateUtc="2024-12-09T09:33:00Z">
        <w:r w:rsidRPr="005555F9">
          <w:rPr>
            <w:b/>
            <w:bCs/>
            <w:rPrChange w:id="302" w:author="Drąsutis,Evaldas E." w:date="2024-12-09T10:34:00Z" w16du:dateUtc="2024-12-09T09:34:00Z">
              <w:rPr/>
            </w:rPrChange>
          </w:rPr>
          <w:t>Sprint 7-8:</w:t>
        </w:r>
        <w:r>
          <w:t xml:space="preserve"> Frontend implementation and ensuring seamless communication between front-end and back-end components.</w:t>
        </w:r>
      </w:ins>
    </w:p>
    <w:p w14:paraId="23C69681" w14:textId="77777777" w:rsidR="005555F9" w:rsidRDefault="005555F9" w:rsidP="005555F9">
      <w:pPr>
        <w:pStyle w:val="ListParagraph"/>
        <w:numPr>
          <w:ilvl w:val="0"/>
          <w:numId w:val="22"/>
        </w:numPr>
        <w:rPr>
          <w:ins w:id="303" w:author="Drąsutis,Evaldas E." w:date="2024-12-09T10:33:00Z" w16du:dateUtc="2024-12-09T09:33:00Z"/>
        </w:rPr>
        <w:pPrChange w:id="304" w:author="Drąsutis,Evaldas E." w:date="2024-12-09T10:33:00Z" w16du:dateUtc="2024-12-09T09:33:00Z">
          <w:pPr/>
        </w:pPrChange>
      </w:pPr>
      <w:ins w:id="305" w:author="Drąsutis,Evaldas E." w:date="2024-12-09T10:33:00Z" w16du:dateUtc="2024-12-09T09:33:00Z">
        <w:r w:rsidRPr="005555F9">
          <w:rPr>
            <w:b/>
            <w:bCs/>
            <w:rPrChange w:id="306" w:author="Drąsutis,Evaldas E." w:date="2024-12-09T10:34:00Z" w16du:dateUtc="2024-12-09T09:34:00Z">
              <w:rPr/>
            </w:rPrChange>
          </w:rPr>
          <w:t>Sprint 9-10:</w:t>
        </w:r>
        <w:r>
          <w:t xml:space="preserve"> Testing, debugging, and enhancing system features based on feedback from stakeholders and users.</w:t>
        </w:r>
      </w:ins>
    </w:p>
    <w:p w14:paraId="1488969A" w14:textId="77777777" w:rsidR="005555F9" w:rsidRDefault="005555F9" w:rsidP="005555F9">
      <w:pPr>
        <w:pStyle w:val="ListParagraph"/>
        <w:numPr>
          <w:ilvl w:val="0"/>
          <w:numId w:val="22"/>
        </w:numPr>
        <w:rPr>
          <w:ins w:id="307" w:author="Drąsutis,Evaldas E." w:date="2024-12-09T10:33:00Z" w16du:dateUtc="2024-12-09T09:33:00Z"/>
        </w:rPr>
        <w:pPrChange w:id="308" w:author="Drąsutis,Evaldas E." w:date="2024-12-09T10:33:00Z" w16du:dateUtc="2024-12-09T09:33:00Z">
          <w:pPr/>
        </w:pPrChange>
      </w:pPr>
      <w:ins w:id="309" w:author="Drąsutis,Evaldas E." w:date="2024-12-09T10:33:00Z" w16du:dateUtc="2024-12-09T09:33:00Z">
        <w:r w:rsidRPr="005555F9">
          <w:rPr>
            <w:b/>
            <w:bCs/>
            <w:rPrChange w:id="310" w:author="Drąsutis,Evaldas E." w:date="2024-12-09T10:34:00Z" w16du:dateUtc="2024-12-09T09:34:00Z">
              <w:rPr/>
            </w:rPrChange>
          </w:rPr>
          <w:t>Sprint 11:</w:t>
        </w:r>
        <w:r>
          <w:t xml:space="preserve"> Finalizing the system with additional tests and security measures.</w:t>
        </w:r>
      </w:ins>
    </w:p>
    <w:p w14:paraId="0D156A82" w14:textId="57064D36" w:rsidR="007B7A3E" w:rsidRDefault="005555F9" w:rsidP="005555F9">
      <w:pPr>
        <w:pStyle w:val="ListParagraph"/>
        <w:numPr>
          <w:ilvl w:val="0"/>
          <w:numId w:val="22"/>
        </w:numPr>
        <w:rPr>
          <w:ins w:id="311" w:author="Drąsutis,Evaldas E." w:date="2024-12-09T10:33:00Z" w16du:dateUtc="2024-12-09T09:33:00Z"/>
        </w:rPr>
        <w:pPrChange w:id="312" w:author="Drąsutis,Evaldas E." w:date="2024-12-09T10:33:00Z" w16du:dateUtc="2024-12-09T09:33:00Z">
          <w:pPr/>
        </w:pPrChange>
      </w:pPr>
      <w:ins w:id="313" w:author="Drąsutis,Evaldas E." w:date="2024-12-09T10:33:00Z" w16du:dateUtc="2024-12-09T09:33:00Z">
        <w:r w:rsidRPr="005555F9">
          <w:rPr>
            <w:b/>
            <w:bCs/>
            <w:rPrChange w:id="314" w:author="Drąsutis,Evaldas E." w:date="2024-12-09T10:34:00Z" w16du:dateUtc="2024-12-09T09:34:00Z">
              <w:rPr/>
            </w:rPrChange>
          </w:rPr>
          <w:t>Sprint 12:</w:t>
        </w:r>
        <w:r>
          <w:t xml:space="preserve"> Deployment, user training, and preparing documentation for handover.</w:t>
        </w:r>
      </w:ins>
    </w:p>
    <w:p w14:paraId="0FB90F84" w14:textId="77777777" w:rsidR="007B7A3E" w:rsidDel="00405F58" w:rsidRDefault="007B7A3E" w:rsidP="005A7FB6">
      <w:pPr>
        <w:pStyle w:val="ListParagraph"/>
        <w:numPr>
          <w:ilvl w:val="0"/>
          <w:numId w:val="5"/>
        </w:numPr>
        <w:rPr>
          <w:moveFrom w:id="315" w:author="Drąsutis,Evaldas E." w:date="2024-12-09T09:50:00Z" w16du:dateUtc="2024-12-09T08:50:00Z"/>
        </w:rPr>
      </w:pPr>
    </w:p>
    <w:p w14:paraId="00A52A7D" w14:textId="3E8C5308" w:rsidR="005A7FB6" w:rsidDel="00405F58" w:rsidRDefault="005A7FB6" w:rsidP="005A7FB6">
      <w:pPr>
        <w:pStyle w:val="ListParagraph"/>
        <w:numPr>
          <w:ilvl w:val="0"/>
          <w:numId w:val="5"/>
        </w:numPr>
        <w:rPr>
          <w:moveFrom w:id="316" w:author="Drąsutis,Evaldas E." w:date="2024-12-09T09:50:00Z" w16du:dateUtc="2024-12-09T08:50:00Z"/>
        </w:rPr>
      </w:pPr>
      <w:moveFrom w:id="317" w:author="Drąsutis,Evaldas E." w:date="2024-12-09T09:50:00Z" w16du:dateUtc="2024-12-09T08:50:00Z">
        <w:r w:rsidDel="00405F58">
          <w:t>Documenting the approach process and the plan.</w:t>
        </w:r>
      </w:moveFrom>
    </w:p>
    <w:p w14:paraId="63196D9E" w14:textId="25C26C1B" w:rsidR="005A7FB6" w:rsidDel="00405F58" w:rsidRDefault="005A7FB6" w:rsidP="005A7FB6">
      <w:pPr>
        <w:pStyle w:val="ListParagraph"/>
        <w:numPr>
          <w:ilvl w:val="0"/>
          <w:numId w:val="5"/>
        </w:numPr>
        <w:rPr>
          <w:moveFrom w:id="318" w:author="Drąsutis,Evaldas E." w:date="2024-12-09T09:50:00Z" w16du:dateUtc="2024-12-09T08:50:00Z"/>
        </w:rPr>
      </w:pPr>
      <w:moveFrom w:id="319" w:author="Drąsutis,Evaldas E." w:date="2024-12-09T09:50:00Z" w16du:dateUtc="2024-12-09T08:50:00Z">
        <w:r w:rsidDel="00405F58">
          <w:t>Prototyping the initial version of the project.</w:t>
        </w:r>
      </w:moveFrom>
    </w:p>
    <w:p w14:paraId="4E25E591" w14:textId="3395E6E7" w:rsidR="005A7FB6" w:rsidDel="00405F58" w:rsidRDefault="005A7FB6" w:rsidP="005A7FB6">
      <w:pPr>
        <w:pStyle w:val="ListParagraph"/>
        <w:numPr>
          <w:ilvl w:val="0"/>
          <w:numId w:val="5"/>
        </w:numPr>
        <w:rPr>
          <w:moveFrom w:id="320" w:author="Drąsutis,Evaldas E." w:date="2024-12-09T09:50:00Z" w16du:dateUtc="2024-12-09T08:50:00Z"/>
        </w:rPr>
      </w:pPr>
      <w:moveFrom w:id="321" w:author="Drąsutis,Evaldas E." w:date="2024-12-09T09:50:00Z" w16du:dateUtc="2024-12-09T08:50:00Z">
        <w:r w:rsidDel="00405F58">
          <w:t>Developing the initial version of the project.</w:t>
        </w:r>
      </w:moveFrom>
    </w:p>
    <w:p w14:paraId="053567F3" w14:textId="4BC59E55" w:rsidR="005A7FB6" w:rsidDel="00405F58" w:rsidRDefault="005A7FB6" w:rsidP="005A7FB6">
      <w:pPr>
        <w:pStyle w:val="ListParagraph"/>
        <w:numPr>
          <w:ilvl w:val="0"/>
          <w:numId w:val="5"/>
        </w:numPr>
        <w:rPr>
          <w:moveFrom w:id="322" w:author="Drąsutis,Evaldas E." w:date="2024-12-09T09:50:00Z" w16du:dateUtc="2024-12-09T08:50:00Z"/>
        </w:rPr>
      </w:pPr>
      <w:moveFrom w:id="323" w:author="Drąsutis,Evaldas E." w:date="2024-12-09T09:50:00Z" w16du:dateUtc="2024-12-09T08:50:00Z">
        <w:r w:rsidDel="00405F58">
          <w:t>Gather feedback from the mentor or colleagues.</w:t>
        </w:r>
      </w:moveFrom>
    </w:p>
    <w:p w14:paraId="3CB99A9C" w14:textId="0350A9FF" w:rsidR="005A7FB6" w:rsidDel="00405F58" w:rsidRDefault="005A7FB6" w:rsidP="005A7FB6">
      <w:pPr>
        <w:pStyle w:val="ListParagraph"/>
        <w:numPr>
          <w:ilvl w:val="0"/>
          <w:numId w:val="5"/>
        </w:numPr>
        <w:rPr>
          <w:moveFrom w:id="324" w:author="Drąsutis,Evaldas E." w:date="2024-12-09T09:50:00Z" w16du:dateUtc="2024-12-09T08:50:00Z"/>
        </w:rPr>
      </w:pPr>
      <w:moveFrom w:id="325" w:author="Drąsutis,Evaldas E." w:date="2024-12-09T09:50:00Z" w16du:dateUtc="2024-12-09T08:50:00Z">
        <w:r w:rsidDel="00405F58">
          <w:t>Add necessary tests.</w:t>
        </w:r>
      </w:moveFrom>
    </w:p>
    <w:p w14:paraId="7CEF41F0" w14:textId="4A46131F" w:rsidR="005A7FB6" w:rsidDel="00D535A6" w:rsidRDefault="005A7FB6" w:rsidP="005A7FB6">
      <w:pPr>
        <w:pStyle w:val="ListParagraph"/>
        <w:numPr>
          <w:ilvl w:val="0"/>
          <w:numId w:val="5"/>
        </w:numPr>
        <w:rPr>
          <w:del w:id="326" w:author="Drąsutis,Evaldas E." w:date="2024-12-09T10:17:00Z" w16du:dateUtc="2024-12-09T09:17:00Z"/>
          <w:moveFrom w:id="327" w:author="Drąsutis,Evaldas E." w:date="2024-12-09T09:50:00Z" w16du:dateUtc="2024-12-09T08:50:00Z"/>
        </w:rPr>
      </w:pPr>
      <w:moveFrom w:id="328" w:author="Drąsutis,Evaldas E." w:date="2024-12-09T09:50:00Z" w16du:dateUtc="2024-12-09T08:50:00Z">
        <w:r w:rsidDel="00405F58">
          <w:t>Commit the changes to GI</w:t>
        </w:r>
        <w:del w:id="329" w:author="Drąsutis,Evaldas E." w:date="2024-12-09T10:38:00Z" w16du:dateUtc="2024-12-09T09:38:00Z">
          <w:r w:rsidDel="005555F9">
            <w:delText>T.</w:delText>
          </w:r>
        </w:del>
      </w:moveFrom>
    </w:p>
    <w:moveFromRangeEnd w:id="285"/>
    <w:p w14:paraId="52F6A2BA" w14:textId="77777777" w:rsidR="00405F58" w:rsidRDefault="00405F58" w:rsidP="005A7FB6"/>
    <w:p w14:paraId="476C467C" w14:textId="385C15B3" w:rsidR="005A7FB6" w:rsidDel="00405F58" w:rsidRDefault="00405F58" w:rsidP="005A7FB6">
      <w:pPr>
        <w:rPr>
          <w:del w:id="330" w:author="Drąsutis,Evaldas E." w:date="2024-12-09T09:47:00Z" w16du:dateUtc="2024-12-09T08:47:00Z"/>
        </w:rPr>
      </w:pPr>
      <w:ins w:id="331" w:author="Drąsutis,Evaldas E." w:date="2024-12-09T09:47:00Z" w16du:dateUtc="2024-12-09T08:47:00Z">
        <w:r w:rsidRPr="00405F58">
          <w:t xml:space="preserve">The purpose of these sprints was to follow an iterative approach, ensuring regular feedback, adaptability, and delivery of </w:t>
        </w:r>
      </w:ins>
      <w:ins w:id="332" w:author="Drąsutis,Evaldas E." w:date="2024-12-09T09:48:00Z" w16du:dateUtc="2024-12-09T08:48:00Z">
        <w:r>
          <w:t>functional requirements of the project</w:t>
        </w:r>
      </w:ins>
      <w:ins w:id="333" w:author="Drąsutis,Evaldas E." w:date="2024-12-09T09:47:00Z" w16du:dateUtc="2024-12-09T08:47:00Z">
        <w:r w:rsidRPr="00405F58">
          <w:t xml:space="preserve">. This iterative process is detailed in the </w:t>
        </w:r>
        <w:r w:rsidRPr="005555F9">
          <w:rPr>
            <w:b/>
            <w:bCs/>
            <w:rPrChange w:id="334" w:author="Drąsutis,Evaldas E." w:date="2024-12-09T10:36:00Z" w16du:dateUtc="2024-12-09T09:36:00Z">
              <w:rPr/>
            </w:rPrChange>
          </w:rPr>
          <w:t>project plan,</w:t>
        </w:r>
        <w:r w:rsidRPr="00405F58">
          <w:t xml:space="preserve"> which highlights the emphasis on incremental development and continuous improvement</w:t>
        </w:r>
      </w:ins>
      <w:ins w:id="335" w:author="Drąsutis,Evaldas E." w:date="2024-12-09T09:49:00Z" w16du:dateUtc="2024-12-09T08:49:00Z">
        <w:r>
          <w:t>s</w:t>
        </w:r>
      </w:ins>
      <w:ins w:id="336" w:author="Drąsutis,Evaldas E." w:date="2024-12-09T09:47:00Z" w16du:dateUtc="2024-12-09T08:47:00Z">
        <w:r w:rsidRPr="00405F58">
          <w:t>.</w:t>
        </w:r>
      </w:ins>
      <w:del w:id="337" w:author="Drąsutis,Evaldas E." w:date="2024-12-09T09:47:00Z" w16du:dateUtc="2024-12-09T08:47:00Z">
        <w:r w:rsidR="005A7FB6" w:rsidDel="00405F58">
          <w:delText>This approach allowed me to keep a track on what I had done and what still needs more attention. This also allowed me to plan some time that I could receive and improve the task based on the given feedback.</w:delText>
        </w:r>
      </w:del>
    </w:p>
    <w:p w14:paraId="6E8824E7" w14:textId="77777777" w:rsidR="00405F58" w:rsidRDefault="00405F58" w:rsidP="005A7FB6">
      <w:pPr>
        <w:rPr>
          <w:ins w:id="338" w:author="Drąsutis,Evaldas E." w:date="2024-12-09T09:47:00Z" w16du:dateUtc="2024-12-09T08:47:00Z"/>
        </w:rPr>
      </w:pPr>
    </w:p>
    <w:p w14:paraId="1232D8ED" w14:textId="77777777" w:rsidR="00EC2D51" w:rsidRDefault="00EC2D51" w:rsidP="005A7FB6">
      <w:pPr>
        <w:rPr>
          <w:ins w:id="339" w:author="Drąsutis,Evaldas E." w:date="2024-12-09T09:50:00Z" w16du:dateUtc="2024-12-09T08:50:00Z"/>
        </w:rPr>
      </w:pPr>
    </w:p>
    <w:p w14:paraId="6E174E66" w14:textId="52E4CE9E" w:rsidR="00405F58" w:rsidRDefault="00405F58" w:rsidP="005A7FB6">
      <w:pPr>
        <w:rPr>
          <w:ins w:id="340" w:author="Drąsutis,Evaldas E." w:date="2024-12-09T09:52:00Z" w16du:dateUtc="2024-12-09T08:52:00Z"/>
        </w:rPr>
      </w:pPr>
      <w:ins w:id="341" w:author="Drąsutis,Evaldas E." w:date="2024-12-09T09:50:00Z">
        <w:r w:rsidRPr="00405F58">
          <w:t xml:space="preserve">The project process followed an iterative and incremental approach similar to </w:t>
        </w:r>
      </w:ins>
      <w:ins w:id="342" w:author="Drąsutis,Evaldas E." w:date="2024-12-09T10:48:00Z" w16du:dateUtc="2024-12-09T09:48:00Z">
        <w:r w:rsidR="00EC2D51">
          <w:t>mixture of Scrum and Agile</w:t>
        </w:r>
      </w:ins>
      <w:ins w:id="343" w:author="Drąsutis,Evaldas E." w:date="2024-12-09T09:50:00Z">
        <w:r w:rsidRPr="00405F58">
          <w:t xml:space="preserve"> rituals. The planning phase was crucial for maintaining focus and ensuring steady progress. The process included 12 sprints, each lasting two weeks, where the following steps were carried out:</w:t>
        </w:r>
      </w:ins>
    </w:p>
    <w:p w14:paraId="6C38CDE3" w14:textId="3B0CC940" w:rsidR="00405F58" w:rsidRDefault="00335F59" w:rsidP="00335F59">
      <w:pPr>
        <w:pStyle w:val="ListParagraph"/>
        <w:numPr>
          <w:ilvl w:val="0"/>
          <w:numId w:val="20"/>
        </w:numPr>
        <w:rPr>
          <w:ins w:id="344" w:author="Drąsutis,Evaldas E." w:date="2024-12-09T09:53:00Z" w16du:dateUtc="2024-12-09T08:53:00Z"/>
        </w:rPr>
      </w:pPr>
      <w:ins w:id="345" w:author="Drąsutis,Evaldas E." w:date="2024-12-09T09:53:00Z" w16du:dateUtc="2024-12-09T08:53:00Z">
        <w:r>
          <w:rPr>
            <w:b/>
            <w:bCs/>
          </w:rPr>
          <w:t>Gathering information on tasks:</w:t>
        </w:r>
        <w:r>
          <w:t xml:space="preserve"> Understanding and documenting requirements and expectations at the start of teach sprint.</w:t>
        </w:r>
      </w:ins>
    </w:p>
    <w:p w14:paraId="08893E08" w14:textId="79A3BC61" w:rsidR="00335F59" w:rsidRDefault="00335F59" w:rsidP="00335F59">
      <w:pPr>
        <w:pStyle w:val="ListParagraph"/>
        <w:numPr>
          <w:ilvl w:val="0"/>
          <w:numId w:val="20"/>
        </w:numPr>
        <w:rPr>
          <w:ins w:id="346" w:author="Drąsutis,Evaldas E." w:date="2024-12-09T09:56:00Z" w16du:dateUtc="2024-12-09T08:56:00Z"/>
        </w:rPr>
      </w:pPr>
      <w:ins w:id="347" w:author="Drąsutis,Evaldas E." w:date="2024-12-09T09:53:00Z" w16du:dateUtc="2024-12-09T08:53:00Z">
        <w:r>
          <w:rPr>
            <w:b/>
            <w:bCs/>
          </w:rPr>
          <w:t>Documenting the process and plan:</w:t>
        </w:r>
      </w:ins>
      <w:ins w:id="348" w:author="Drąsutis,Evaldas E." w:date="2024-12-09T09:56:00Z" w16du:dateUtc="2024-12-09T08:56:00Z">
        <w:r>
          <w:t xml:space="preserve"> Creating detailed plans and maintaining documentation to track progress.</w:t>
        </w:r>
      </w:ins>
    </w:p>
    <w:p w14:paraId="68D79AF4" w14:textId="6A0C98A4" w:rsidR="00335F59" w:rsidRDefault="00335F59" w:rsidP="00335F59">
      <w:pPr>
        <w:pStyle w:val="ListParagraph"/>
        <w:numPr>
          <w:ilvl w:val="0"/>
          <w:numId w:val="20"/>
        </w:numPr>
        <w:rPr>
          <w:ins w:id="349" w:author="Drąsutis,Evaldas E." w:date="2024-12-09T09:58:00Z" w16du:dateUtc="2024-12-09T08:58:00Z"/>
        </w:rPr>
      </w:pPr>
      <w:ins w:id="350" w:author="Drąsutis,Evaldas E." w:date="2024-12-09T09:57:00Z" w16du:dateUtc="2024-12-09T08:57:00Z">
        <w:r>
          <w:rPr>
            <w:b/>
            <w:bCs/>
          </w:rPr>
          <w:t xml:space="preserve">Prototyping: </w:t>
        </w:r>
        <w:r w:rsidRPr="00335F59">
          <w:rPr>
            <w:rPrChange w:id="351" w:author="Drąsutis,Evaldas E." w:date="2024-12-09T09:57:00Z" w16du:dateUtc="2024-12-09T08:57:00Z">
              <w:rPr>
                <w:b/>
                <w:bCs/>
              </w:rPr>
            </w:rPrChange>
          </w:rPr>
          <w:t>Developing initial versions</w:t>
        </w:r>
      </w:ins>
      <w:ins w:id="352" w:author="Drąsutis,Evaldas E." w:date="2024-12-09T09:58:00Z" w16du:dateUtc="2024-12-09T08:58:00Z">
        <w:r>
          <w:t xml:space="preserve"> of features for early feedback.</w:t>
        </w:r>
      </w:ins>
    </w:p>
    <w:p w14:paraId="370EC5E2" w14:textId="0648F456" w:rsidR="00335F59" w:rsidRDefault="00335F59" w:rsidP="00335F59">
      <w:pPr>
        <w:pStyle w:val="ListParagraph"/>
        <w:numPr>
          <w:ilvl w:val="0"/>
          <w:numId w:val="20"/>
        </w:numPr>
        <w:rPr>
          <w:ins w:id="353" w:author="Drąsutis,Evaldas E." w:date="2024-12-09T09:59:00Z" w16du:dateUtc="2024-12-09T08:59:00Z"/>
        </w:rPr>
      </w:pPr>
      <w:ins w:id="354" w:author="Drąsutis,Evaldas E." w:date="2024-12-09T09:58:00Z" w16du:dateUtc="2024-12-09T08:58:00Z">
        <w:r>
          <w:rPr>
            <w:b/>
            <w:bCs/>
          </w:rPr>
          <w:t>Development:</w:t>
        </w:r>
        <w:r>
          <w:t xml:space="preserve"> Building functional components based on the p</w:t>
        </w:r>
      </w:ins>
      <w:ins w:id="355" w:author="Drąsutis,Evaldas E." w:date="2024-12-09T09:59:00Z" w16du:dateUtc="2024-12-09T08:59:00Z">
        <w:r>
          <w:t>rototype.</w:t>
        </w:r>
      </w:ins>
    </w:p>
    <w:p w14:paraId="4D4C9C72" w14:textId="49B48BC3" w:rsidR="00335F59" w:rsidRDefault="00335F59" w:rsidP="00335F59">
      <w:pPr>
        <w:pStyle w:val="ListParagraph"/>
        <w:numPr>
          <w:ilvl w:val="0"/>
          <w:numId w:val="20"/>
        </w:numPr>
        <w:rPr>
          <w:ins w:id="356" w:author="Drąsutis,Evaldas E." w:date="2024-12-09T10:00:00Z" w16du:dateUtc="2024-12-09T09:00:00Z"/>
        </w:rPr>
      </w:pPr>
      <w:ins w:id="357" w:author="Drąsutis,Evaldas E." w:date="2024-12-09T09:59:00Z" w16du:dateUtc="2024-12-09T08:59:00Z">
        <w:r>
          <w:rPr>
            <w:b/>
            <w:bCs/>
          </w:rPr>
          <w:t>Feedback loop:</w:t>
        </w:r>
        <w:r>
          <w:t xml:space="preserve"> </w:t>
        </w:r>
      </w:ins>
      <w:ins w:id="358" w:author="Drąsutis,Evaldas E." w:date="2024-12-09T10:00:00Z" w16du:dateUtc="2024-12-09T09:00:00Z">
        <w:r>
          <w:t>Gathering input from the mentor of colleagues through sprint reviews or informal discussions.</w:t>
        </w:r>
      </w:ins>
    </w:p>
    <w:p w14:paraId="7DD2C2BC" w14:textId="1F8B8B66" w:rsidR="00335F59" w:rsidRDefault="00335F59" w:rsidP="00335F59">
      <w:pPr>
        <w:pStyle w:val="ListParagraph"/>
        <w:numPr>
          <w:ilvl w:val="0"/>
          <w:numId w:val="20"/>
        </w:numPr>
        <w:rPr>
          <w:ins w:id="359" w:author="Drąsutis,Evaldas E." w:date="2024-12-09T10:00:00Z" w16du:dateUtc="2024-12-09T09:00:00Z"/>
        </w:rPr>
      </w:pPr>
      <w:ins w:id="360" w:author="Drąsutis,Evaldas E." w:date="2024-12-09T10:00:00Z" w16du:dateUtc="2024-12-09T09:00:00Z">
        <w:r>
          <w:rPr>
            <w:b/>
            <w:bCs/>
          </w:rPr>
          <w:t xml:space="preserve">Testing: </w:t>
        </w:r>
        <w:r w:rsidRPr="00335F59">
          <w:rPr>
            <w:rPrChange w:id="361" w:author="Drąsutis,Evaldas E." w:date="2024-12-09T10:00:00Z" w16du:dateUtc="2024-12-09T09:00:00Z">
              <w:rPr>
                <w:b/>
                <w:bCs/>
              </w:rPr>
            </w:rPrChange>
          </w:rPr>
          <w:t>Writing and running necessary tests to ensure system reliability and functionality.</w:t>
        </w:r>
      </w:ins>
    </w:p>
    <w:p w14:paraId="1713BA20" w14:textId="3191E706" w:rsidR="00335F59" w:rsidRDefault="00335F59" w:rsidP="00335F59">
      <w:pPr>
        <w:pStyle w:val="ListParagraph"/>
        <w:numPr>
          <w:ilvl w:val="0"/>
          <w:numId w:val="20"/>
        </w:numPr>
        <w:rPr>
          <w:ins w:id="362" w:author="Drąsutis,Evaldas E." w:date="2024-12-09T10:01:00Z" w16du:dateUtc="2024-12-09T09:01:00Z"/>
        </w:rPr>
      </w:pPr>
      <w:ins w:id="363" w:author="Drąsutis,Evaldas E." w:date="2024-12-09T10:01:00Z" w16du:dateUtc="2024-12-09T09:01:00Z">
        <w:r>
          <w:rPr>
            <w:b/>
            <w:bCs/>
          </w:rPr>
          <w:t>Version control:</w:t>
        </w:r>
        <w:r w:rsidRPr="00335F59">
          <w:rPr>
            <w:rPrChange w:id="364" w:author="Drąsutis,Evaldas E." w:date="2024-12-09T10:01:00Z" w16du:dateUtc="2024-12-09T09:01:00Z">
              <w:rPr>
                <w:b/>
                <w:bCs/>
              </w:rPr>
            </w:rPrChange>
          </w:rPr>
          <w:t xml:space="preserve"> </w:t>
        </w:r>
        <w:r w:rsidRPr="00335F59">
          <w:t>Committing</w:t>
        </w:r>
        <w:r w:rsidRPr="00335F59">
          <w:rPr>
            <w:rPrChange w:id="365" w:author="Drąsutis,Evaldas E." w:date="2024-12-09T10:01:00Z" w16du:dateUtc="2024-12-09T09:01:00Z">
              <w:rPr>
                <w:b/>
                <w:bCs/>
              </w:rPr>
            </w:rPrChange>
          </w:rPr>
          <w:t xml:space="preserve"> changes to Git regularly for versioning and collaboration.</w:t>
        </w:r>
      </w:ins>
    </w:p>
    <w:p w14:paraId="54819286" w14:textId="473F072D" w:rsidR="00335F59" w:rsidRDefault="00335F59" w:rsidP="00335F59">
      <w:pPr>
        <w:rPr>
          <w:ins w:id="366" w:author="Drąsutis,Evaldas E." w:date="2024-12-09T10:01:00Z" w16du:dateUtc="2024-12-09T09:01:00Z"/>
        </w:rPr>
      </w:pPr>
    </w:p>
    <w:p w14:paraId="098CF3C1" w14:textId="4EB79FF6" w:rsidR="00335F59" w:rsidRDefault="00335F59" w:rsidP="00335F59">
      <w:pPr>
        <w:rPr>
          <w:ins w:id="367" w:author="Drąsutis,Evaldas E." w:date="2024-12-09T10:08:00Z" w16du:dateUtc="2024-12-09T09:08:00Z"/>
        </w:rPr>
      </w:pPr>
      <w:ins w:id="368" w:author="Drąsutis,Evaldas E." w:date="2024-12-09T10:01:00Z" w16du:dateUtc="2024-12-09T09:01:00Z">
        <w:r>
          <w:t xml:space="preserve">This process closely aligns with key </w:t>
        </w:r>
      </w:ins>
      <w:ins w:id="369" w:author="Drąsutis,Evaldas E." w:date="2024-12-09T10:02:00Z" w16du:dateUtc="2024-12-09T09:02:00Z">
        <w:r>
          <w:t>points of Scrum practices which are:</w:t>
        </w:r>
      </w:ins>
    </w:p>
    <w:p w14:paraId="6418BB6F" w14:textId="77777777" w:rsidR="00C4522D" w:rsidRDefault="00C4522D" w:rsidP="00335F59">
      <w:pPr>
        <w:rPr>
          <w:ins w:id="370" w:author="Drąsutis,Evaldas E." w:date="2024-12-09T10:02:00Z" w16du:dateUtc="2024-12-09T09:02:00Z"/>
        </w:rPr>
      </w:pPr>
    </w:p>
    <w:p w14:paraId="1D2AA228" w14:textId="32A50EC7" w:rsidR="00335F59" w:rsidRDefault="00335F59" w:rsidP="00335F59">
      <w:pPr>
        <w:pStyle w:val="ListParagraph"/>
        <w:numPr>
          <w:ilvl w:val="0"/>
          <w:numId w:val="20"/>
        </w:numPr>
        <w:rPr>
          <w:ins w:id="371" w:author="Drąsutis,Evaldas E." w:date="2024-12-09T09:52:00Z" w16du:dateUtc="2024-12-09T08:52:00Z"/>
        </w:rPr>
        <w:pPrChange w:id="372" w:author="Drąsutis,Evaldas E." w:date="2024-12-09T10:02:00Z" w16du:dateUtc="2024-12-09T09:02:00Z">
          <w:pPr/>
        </w:pPrChange>
      </w:pPr>
      <w:ins w:id="373" w:author="Drąsutis,Evaldas E." w:date="2024-12-09T10:02:00Z" w16du:dateUtc="2024-12-09T09:02:00Z">
        <w:r>
          <w:rPr>
            <w:b/>
            <w:bCs/>
          </w:rPr>
          <w:t xml:space="preserve">Spring planning: </w:t>
        </w:r>
        <w:r>
          <w:t>At the start of each sprint, tasks were planned based on priority and feasibility, ensuring alignment with project timeline.</w:t>
        </w:r>
      </w:ins>
    </w:p>
    <w:p w14:paraId="1C0D7165" w14:textId="6D85A538" w:rsidR="00405F58" w:rsidRDefault="00C4522D" w:rsidP="00C4522D">
      <w:pPr>
        <w:pStyle w:val="ListParagraph"/>
        <w:numPr>
          <w:ilvl w:val="0"/>
          <w:numId w:val="19"/>
        </w:numPr>
        <w:rPr>
          <w:ins w:id="374" w:author="Drąsutis,Evaldas E." w:date="2024-12-09T10:05:00Z" w16du:dateUtc="2024-12-09T09:05:00Z"/>
        </w:rPr>
      </w:pPr>
      <w:ins w:id="375" w:author="Drąsutis,Evaldas E." w:date="2024-12-09T10:04:00Z" w16du:dateUtc="2024-12-09T09:04:00Z">
        <w:r>
          <w:rPr>
            <w:b/>
            <w:bCs/>
          </w:rPr>
          <w:t xml:space="preserve">Daily Stand-ups: </w:t>
        </w:r>
        <w:r>
          <w:t>Informal updates with the team and mentors</w:t>
        </w:r>
      </w:ins>
      <w:ins w:id="376" w:author="Drąsutis,Evaldas E." w:date="2024-12-09T10:05:00Z" w16du:dateUtc="2024-12-09T09:05:00Z">
        <w:r>
          <w:t xml:space="preserve"> </w:t>
        </w:r>
        <w:r>
          <w:t>to</w:t>
        </w:r>
      </w:ins>
      <w:ins w:id="377" w:author="Drąsutis,Evaldas E." w:date="2024-12-09T10:04:00Z" w16du:dateUtc="2024-12-09T09:04:00Z">
        <w:r>
          <w:t xml:space="preserve"> help track progress and ad</w:t>
        </w:r>
      </w:ins>
      <w:ins w:id="378" w:author="Drąsutis,Evaldas E." w:date="2024-12-09T10:05:00Z" w16du:dateUtc="2024-12-09T09:05:00Z">
        <w:r>
          <w:t>dress any issues.</w:t>
        </w:r>
      </w:ins>
    </w:p>
    <w:p w14:paraId="7E6D221E" w14:textId="6A559435" w:rsidR="00C4522D" w:rsidRDefault="00C4522D" w:rsidP="00C4522D">
      <w:pPr>
        <w:pStyle w:val="ListParagraph"/>
        <w:numPr>
          <w:ilvl w:val="0"/>
          <w:numId w:val="19"/>
        </w:numPr>
        <w:rPr>
          <w:ins w:id="379" w:author="Drąsutis,Evaldas E." w:date="2024-12-09T10:06:00Z" w16du:dateUtc="2024-12-09T09:06:00Z"/>
        </w:rPr>
      </w:pPr>
      <w:ins w:id="380" w:author="Drąsutis,Evaldas E." w:date="2024-12-09T10:06:00Z" w16du:dateUtc="2024-12-09T09:06:00Z">
        <w:r>
          <w:rPr>
            <w:b/>
            <w:bCs/>
          </w:rPr>
          <w:t>Sprint Review:</w:t>
        </w:r>
        <w:r>
          <w:t xml:space="preserve"> Feedback sessions allowed </w:t>
        </w:r>
        <w:proofErr w:type="spellStart"/>
        <w:r>
          <w:t>th</w:t>
        </w:r>
        <w:proofErr w:type="spellEnd"/>
        <w:r>
          <w:t xml:space="preserve"> team to demonstrate completed work and identify areas for improvement.</w:t>
        </w:r>
      </w:ins>
    </w:p>
    <w:p w14:paraId="29FEC117" w14:textId="222B6C52" w:rsidR="00C4522D" w:rsidRDefault="00C4522D" w:rsidP="00C4522D">
      <w:pPr>
        <w:pStyle w:val="ListParagraph"/>
        <w:numPr>
          <w:ilvl w:val="0"/>
          <w:numId w:val="19"/>
        </w:numPr>
        <w:rPr>
          <w:ins w:id="381" w:author="Drąsutis,Evaldas E." w:date="2024-12-09T09:50:00Z" w16du:dateUtc="2024-12-09T08:50:00Z"/>
        </w:rPr>
        <w:pPrChange w:id="382" w:author="Drąsutis,Evaldas E." w:date="2024-12-09T10:04:00Z" w16du:dateUtc="2024-12-09T09:04:00Z">
          <w:pPr/>
        </w:pPrChange>
      </w:pPr>
      <w:ins w:id="383" w:author="Drąsutis,Evaldas E." w:date="2024-12-09T10:06:00Z" w16du:dateUtc="2024-12-09T09:06:00Z">
        <w:r>
          <w:rPr>
            <w:b/>
            <w:bCs/>
          </w:rPr>
          <w:t>Sprint Retrospective:</w:t>
        </w:r>
      </w:ins>
      <w:ins w:id="384" w:author="Drąsutis,Evaldas E." w:date="2024-12-09T10:07:00Z" w16du:dateUtc="2024-12-09T09:07:00Z">
        <w:r>
          <w:t xml:space="preserve"> </w:t>
        </w:r>
      </w:ins>
      <w:ins w:id="385" w:author="Drąsutis,Evaldas E." w:date="2024-12-09T10:06:00Z" w16du:dateUtc="2024-12-09T09:06:00Z">
        <w:r w:rsidRPr="00C4522D">
          <w:rPr>
            <w:rPrChange w:id="386" w:author="Drąsutis,Evaldas E." w:date="2024-12-09T10:07:00Z" w16du:dateUtc="2024-12-09T09:07:00Z">
              <w:rPr>
                <w:b/>
                <w:bCs/>
              </w:rPr>
            </w:rPrChange>
          </w:rPr>
          <w:t xml:space="preserve">Reflecting on the previous sprint’s </w:t>
        </w:r>
      </w:ins>
      <w:ins w:id="387" w:author="Drąsutis,Evaldas E." w:date="2024-12-09T10:07:00Z" w16du:dateUtc="2024-12-09T09:07:00Z">
        <w:r w:rsidRPr="00C4522D">
          <w:rPr>
            <w:rPrChange w:id="388" w:author="Drąsutis,Evaldas E." w:date="2024-12-09T10:07:00Z" w16du:dateUtc="2024-12-09T09:07:00Z">
              <w:rPr>
                <w:b/>
                <w:bCs/>
              </w:rPr>
            </w:rPrChange>
          </w:rPr>
          <w:t>successes and challenges helped refine the process for subsequent iterations.</w:t>
        </w:r>
      </w:ins>
    </w:p>
    <w:p w14:paraId="6C1A7922" w14:textId="1717C3BF" w:rsidR="00405F58" w:rsidDel="00405F58" w:rsidRDefault="00405F58" w:rsidP="00405F58">
      <w:pPr>
        <w:rPr>
          <w:del w:id="389" w:author="Drąsutis,Evaldas E." w:date="2024-12-09T09:51:00Z" w16du:dateUtc="2024-12-09T08:51:00Z"/>
          <w:moveTo w:id="390" w:author="Drąsutis,Evaldas E." w:date="2024-12-09T09:50:00Z" w16du:dateUtc="2024-12-09T08:50:00Z"/>
        </w:rPr>
        <w:pPrChange w:id="391" w:author="Drąsutis,Evaldas E." w:date="2024-12-09T09:51:00Z" w16du:dateUtc="2024-12-09T08:51:00Z">
          <w:pPr>
            <w:pStyle w:val="ListParagraph"/>
            <w:numPr>
              <w:numId w:val="5"/>
            </w:numPr>
            <w:ind w:hanging="360"/>
          </w:pPr>
        </w:pPrChange>
      </w:pPr>
      <w:moveToRangeStart w:id="392" w:author="Drąsutis,Evaldas E." w:date="2024-12-09T09:50:00Z" w:name="move184630238"/>
      <w:moveTo w:id="393" w:author="Drąsutis,Evaldas E." w:date="2024-12-09T09:50:00Z" w16du:dateUtc="2024-12-09T08:50:00Z">
        <w:del w:id="394" w:author="Drąsutis,Evaldas E." w:date="2024-12-09T09:51:00Z" w16du:dateUtc="2024-12-09T08:51:00Z">
          <w:r w:rsidDel="00405F58">
            <w:delText>Gathering information on the tasks.</w:delText>
          </w:r>
        </w:del>
      </w:moveTo>
    </w:p>
    <w:p w14:paraId="4EA607DC" w14:textId="1BAB2884" w:rsidR="00405F58" w:rsidDel="00405F58" w:rsidRDefault="00405F58" w:rsidP="00405F58">
      <w:pPr>
        <w:rPr>
          <w:del w:id="395" w:author="Drąsutis,Evaldas E." w:date="2024-12-09T09:51:00Z" w16du:dateUtc="2024-12-09T08:51:00Z"/>
          <w:moveTo w:id="396" w:author="Drąsutis,Evaldas E." w:date="2024-12-09T09:50:00Z" w16du:dateUtc="2024-12-09T08:50:00Z"/>
        </w:rPr>
        <w:pPrChange w:id="397" w:author="Drąsutis,Evaldas E." w:date="2024-12-09T09:51:00Z" w16du:dateUtc="2024-12-09T08:51:00Z">
          <w:pPr>
            <w:pStyle w:val="ListParagraph"/>
            <w:numPr>
              <w:numId w:val="5"/>
            </w:numPr>
            <w:ind w:hanging="360"/>
          </w:pPr>
        </w:pPrChange>
      </w:pPr>
      <w:moveTo w:id="398" w:author="Drąsutis,Evaldas E." w:date="2024-12-09T09:50:00Z" w16du:dateUtc="2024-12-09T08:50:00Z">
        <w:del w:id="399" w:author="Drąsutis,Evaldas E." w:date="2024-12-09T09:51:00Z" w16du:dateUtc="2024-12-09T08:51:00Z">
          <w:r w:rsidDel="00405F58">
            <w:delText>Documenting the approach process and the plan.</w:delText>
          </w:r>
        </w:del>
      </w:moveTo>
    </w:p>
    <w:p w14:paraId="52887317" w14:textId="37837436" w:rsidR="00405F58" w:rsidDel="00405F58" w:rsidRDefault="00405F58" w:rsidP="00405F58">
      <w:pPr>
        <w:rPr>
          <w:del w:id="400" w:author="Drąsutis,Evaldas E." w:date="2024-12-09T09:51:00Z" w16du:dateUtc="2024-12-09T08:51:00Z"/>
          <w:moveTo w:id="401" w:author="Drąsutis,Evaldas E." w:date="2024-12-09T09:50:00Z" w16du:dateUtc="2024-12-09T08:50:00Z"/>
        </w:rPr>
        <w:pPrChange w:id="402" w:author="Drąsutis,Evaldas E." w:date="2024-12-09T09:51:00Z" w16du:dateUtc="2024-12-09T08:51:00Z">
          <w:pPr>
            <w:pStyle w:val="ListParagraph"/>
            <w:numPr>
              <w:numId w:val="5"/>
            </w:numPr>
            <w:ind w:hanging="360"/>
          </w:pPr>
        </w:pPrChange>
      </w:pPr>
      <w:moveTo w:id="403" w:author="Drąsutis,Evaldas E." w:date="2024-12-09T09:50:00Z" w16du:dateUtc="2024-12-09T08:50:00Z">
        <w:del w:id="404" w:author="Drąsutis,Evaldas E." w:date="2024-12-09T09:51:00Z" w16du:dateUtc="2024-12-09T08:51:00Z">
          <w:r w:rsidDel="00405F58">
            <w:delText>Prototyping the initial version of the project.</w:delText>
          </w:r>
        </w:del>
      </w:moveTo>
    </w:p>
    <w:p w14:paraId="57B40FF9" w14:textId="38970680" w:rsidR="00405F58" w:rsidDel="00405F58" w:rsidRDefault="00405F58" w:rsidP="00405F58">
      <w:pPr>
        <w:rPr>
          <w:del w:id="405" w:author="Drąsutis,Evaldas E." w:date="2024-12-09T09:51:00Z" w16du:dateUtc="2024-12-09T08:51:00Z"/>
          <w:moveTo w:id="406" w:author="Drąsutis,Evaldas E." w:date="2024-12-09T09:50:00Z" w16du:dateUtc="2024-12-09T08:50:00Z"/>
        </w:rPr>
        <w:pPrChange w:id="407" w:author="Drąsutis,Evaldas E." w:date="2024-12-09T09:51:00Z" w16du:dateUtc="2024-12-09T08:51:00Z">
          <w:pPr>
            <w:pStyle w:val="ListParagraph"/>
            <w:numPr>
              <w:numId w:val="5"/>
            </w:numPr>
            <w:ind w:hanging="360"/>
          </w:pPr>
        </w:pPrChange>
      </w:pPr>
      <w:moveTo w:id="408" w:author="Drąsutis,Evaldas E." w:date="2024-12-09T09:50:00Z" w16du:dateUtc="2024-12-09T08:50:00Z">
        <w:del w:id="409" w:author="Drąsutis,Evaldas E." w:date="2024-12-09T09:51:00Z" w16du:dateUtc="2024-12-09T08:51:00Z">
          <w:r w:rsidDel="00405F58">
            <w:delText>Developing the initial version of the project.</w:delText>
          </w:r>
        </w:del>
      </w:moveTo>
    </w:p>
    <w:p w14:paraId="31D59C66" w14:textId="1EC91AF6" w:rsidR="00405F58" w:rsidDel="00405F58" w:rsidRDefault="00405F58" w:rsidP="00405F58">
      <w:pPr>
        <w:rPr>
          <w:del w:id="410" w:author="Drąsutis,Evaldas E." w:date="2024-12-09T09:51:00Z" w16du:dateUtc="2024-12-09T08:51:00Z"/>
          <w:moveTo w:id="411" w:author="Drąsutis,Evaldas E." w:date="2024-12-09T09:50:00Z" w16du:dateUtc="2024-12-09T08:50:00Z"/>
        </w:rPr>
        <w:pPrChange w:id="412" w:author="Drąsutis,Evaldas E." w:date="2024-12-09T09:51:00Z" w16du:dateUtc="2024-12-09T08:51:00Z">
          <w:pPr>
            <w:pStyle w:val="ListParagraph"/>
            <w:numPr>
              <w:numId w:val="5"/>
            </w:numPr>
            <w:ind w:hanging="360"/>
          </w:pPr>
        </w:pPrChange>
      </w:pPr>
      <w:moveTo w:id="413" w:author="Drąsutis,Evaldas E." w:date="2024-12-09T09:50:00Z" w16du:dateUtc="2024-12-09T08:50:00Z">
        <w:del w:id="414" w:author="Drąsutis,Evaldas E." w:date="2024-12-09T09:51:00Z" w16du:dateUtc="2024-12-09T08:51:00Z">
          <w:r w:rsidDel="00405F58">
            <w:delText>Gather feedback from the mentor or colleagues.</w:delText>
          </w:r>
        </w:del>
      </w:moveTo>
    </w:p>
    <w:p w14:paraId="6ADDBFD5" w14:textId="63DC30A9" w:rsidR="00405F58" w:rsidDel="00405F58" w:rsidRDefault="00405F58" w:rsidP="00405F58">
      <w:pPr>
        <w:rPr>
          <w:del w:id="415" w:author="Drąsutis,Evaldas E." w:date="2024-12-09T09:51:00Z" w16du:dateUtc="2024-12-09T08:51:00Z"/>
          <w:moveTo w:id="416" w:author="Drąsutis,Evaldas E." w:date="2024-12-09T09:50:00Z" w16du:dateUtc="2024-12-09T08:50:00Z"/>
        </w:rPr>
        <w:pPrChange w:id="417" w:author="Drąsutis,Evaldas E." w:date="2024-12-09T09:51:00Z" w16du:dateUtc="2024-12-09T08:51:00Z">
          <w:pPr>
            <w:pStyle w:val="ListParagraph"/>
            <w:numPr>
              <w:numId w:val="5"/>
            </w:numPr>
            <w:ind w:hanging="360"/>
          </w:pPr>
        </w:pPrChange>
      </w:pPr>
      <w:moveTo w:id="418" w:author="Drąsutis,Evaldas E." w:date="2024-12-09T09:50:00Z" w16du:dateUtc="2024-12-09T08:50:00Z">
        <w:del w:id="419" w:author="Drąsutis,Evaldas E." w:date="2024-12-09T09:51:00Z" w16du:dateUtc="2024-12-09T08:51:00Z">
          <w:r w:rsidDel="00405F58">
            <w:delText>Add necessary tests.</w:delText>
          </w:r>
        </w:del>
      </w:moveTo>
    </w:p>
    <w:p w14:paraId="581532DB" w14:textId="6EB3C1C3" w:rsidR="00405F58" w:rsidDel="00405F58" w:rsidRDefault="00405F58" w:rsidP="00405F58">
      <w:pPr>
        <w:rPr>
          <w:del w:id="420" w:author="Drąsutis,Evaldas E." w:date="2024-12-09T09:51:00Z" w16du:dateUtc="2024-12-09T08:51:00Z"/>
          <w:moveTo w:id="421" w:author="Drąsutis,Evaldas E." w:date="2024-12-09T09:50:00Z" w16du:dateUtc="2024-12-09T08:50:00Z"/>
        </w:rPr>
        <w:pPrChange w:id="422" w:author="Drąsutis,Evaldas E." w:date="2024-12-09T09:51:00Z" w16du:dateUtc="2024-12-09T08:51:00Z">
          <w:pPr>
            <w:pStyle w:val="ListParagraph"/>
            <w:numPr>
              <w:numId w:val="5"/>
            </w:numPr>
            <w:ind w:hanging="360"/>
          </w:pPr>
        </w:pPrChange>
      </w:pPr>
      <w:moveTo w:id="423" w:author="Drąsutis,Evaldas E." w:date="2024-12-09T09:50:00Z" w16du:dateUtc="2024-12-09T08:50:00Z">
        <w:del w:id="424" w:author="Drąsutis,Evaldas E." w:date="2024-12-09T09:51:00Z" w16du:dateUtc="2024-12-09T08:51:00Z">
          <w:r w:rsidDel="00405F58">
            <w:delText>Commit the changes to GIT.</w:delText>
          </w:r>
        </w:del>
      </w:moveTo>
    </w:p>
    <w:moveToRangeEnd w:id="392"/>
    <w:p w14:paraId="3A5F4AA2" w14:textId="77777777" w:rsidR="00405F58" w:rsidRDefault="00405F58" w:rsidP="00405F58">
      <w:pPr>
        <w:rPr>
          <w:ins w:id="425" w:author="Drąsutis,Evaldas E." w:date="2024-12-09T09:50:00Z" w16du:dateUtc="2024-12-09T08:50:00Z"/>
        </w:rPr>
      </w:pPr>
    </w:p>
    <w:p w14:paraId="00B08519" w14:textId="77777777" w:rsidR="00405F58" w:rsidRDefault="00405F58" w:rsidP="005A7FB6"/>
    <w:p w14:paraId="0734D325" w14:textId="77777777" w:rsidR="00C4522D" w:rsidRDefault="00C533AC" w:rsidP="005A7FB6">
      <w:pPr>
        <w:rPr>
          <w:ins w:id="426" w:author="Drąsutis,Evaldas E." w:date="2024-12-09T10:14:00Z" w16du:dateUtc="2024-12-09T09:14:00Z"/>
        </w:rPr>
      </w:pPr>
      <w:del w:id="427" w:author="Drąsutis,Evaldas E." w:date="2024-12-09T10:10:00Z" w16du:dateUtc="2024-12-09T09:10:00Z">
        <w:r w:rsidDel="00C4522D">
          <w:delText xml:space="preserve">In </w:delText>
        </w:r>
      </w:del>
      <w:ins w:id="428" w:author="Drąsutis,Evaldas E." w:date="2024-12-09T10:10:00Z" w16du:dateUtc="2024-12-09T09:10:00Z">
        <w:r w:rsidR="00C4522D">
          <w:t>At the</w:t>
        </w:r>
      </w:ins>
      <w:del w:id="429" w:author="Drąsutis,Evaldas E." w:date="2024-12-09T10:10:00Z" w16du:dateUtc="2024-12-09T09:10:00Z">
        <w:r w:rsidDel="00C4522D">
          <w:delText>our</w:delText>
        </w:r>
      </w:del>
      <w:r>
        <w:t xml:space="preserve"> company</w:t>
      </w:r>
      <w:ins w:id="430" w:author="Drąsutis,Evaldas E." w:date="2024-12-09T10:10:00Z" w16du:dateUtc="2024-12-09T09:10:00Z">
        <w:r w:rsidR="00C4522D">
          <w:t xml:space="preserve">, sprint planning meetings would be held </w:t>
        </w:r>
      </w:ins>
      <w:del w:id="431" w:author="Drąsutis,Evaldas E." w:date="2024-12-09T10:10:00Z" w16du:dateUtc="2024-12-09T09:10:00Z">
        <w:r w:rsidDel="00C4522D">
          <w:delText xml:space="preserve"> we create a sprint planning </w:delText>
        </w:r>
      </w:del>
      <w:r>
        <w:t>every Tuesday</w:t>
      </w:r>
      <w:ins w:id="432" w:author="Drąsutis,Evaldas E." w:date="2024-12-09T10:11:00Z" w16du:dateUtc="2024-12-09T09:11:00Z">
        <w:r w:rsidR="00C4522D">
          <w:t xml:space="preserve"> to discuss retrospectives, </w:t>
        </w:r>
      </w:ins>
      <w:ins w:id="433" w:author="Drąsutis,Evaldas E." w:date="2024-12-09T10:12:00Z" w16du:dateUtc="2024-12-09T09:12:00Z">
        <w:r w:rsidR="00C4522D">
          <w:t>tasks completed, issues encountered and new tasks for the next sprint</w:t>
        </w:r>
      </w:ins>
      <w:r>
        <w:t xml:space="preserve">. </w:t>
      </w:r>
      <w:ins w:id="434" w:author="Drąsutis,Evaldas E." w:date="2024-12-09T10:12:00Z" w16du:dateUtc="2024-12-09T09:12:00Z">
        <w:r w:rsidR="00C4522D">
          <w:t>This ensured consistent progress wh</w:t>
        </w:r>
      </w:ins>
      <w:ins w:id="435" w:author="Drąsutis,Evaldas E." w:date="2024-12-09T10:13:00Z" w16du:dateUtc="2024-12-09T09:13:00Z">
        <w:r w:rsidR="00C4522D">
          <w:t>ile adapting to new insights and challenges.</w:t>
        </w:r>
      </w:ins>
    </w:p>
    <w:p w14:paraId="78DD83A4" w14:textId="77777777" w:rsidR="00D535A6" w:rsidRDefault="00D535A6" w:rsidP="005A7FB6">
      <w:pPr>
        <w:rPr>
          <w:ins w:id="436" w:author="Drąsutis,Evaldas E." w:date="2024-12-09T10:13:00Z" w16du:dateUtc="2024-12-09T09:13:00Z"/>
        </w:rPr>
      </w:pPr>
    </w:p>
    <w:p w14:paraId="34F85C8C" w14:textId="69C0CD9C" w:rsidR="00C533AC" w:rsidDel="005555F9" w:rsidRDefault="00D535A6" w:rsidP="005A7FB6">
      <w:pPr>
        <w:rPr>
          <w:del w:id="437" w:author="Drąsutis,Evaldas E." w:date="2024-12-09T10:14:00Z" w16du:dateUtc="2024-12-09T09:14:00Z"/>
        </w:rPr>
      </w:pPr>
      <w:ins w:id="438" w:author="Drąsutis,Evaldas E." w:date="2024-12-09T10:14:00Z" w16du:dateUtc="2024-12-09T09:14:00Z">
        <w:r>
          <w:lastRenderedPageBreak/>
          <w:t>By following this approach, the project stayed on track</w:t>
        </w:r>
      </w:ins>
      <w:ins w:id="439" w:author="Drąsutis,Evaldas E." w:date="2024-12-09T10:15:00Z" w16du:dateUtc="2024-12-09T09:15:00Z">
        <w:r>
          <w:t xml:space="preserve"> having regular feedback</w:t>
        </w:r>
      </w:ins>
      <w:ins w:id="440" w:author="Drąsutis,Evaldas E." w:date="2024-12-09T10:16:00Z" w16du:dateUtc="2024-12-09T09:16:00Z">
        <w:r>
          <w:t xml:space="preserve"> loops provided allowing</w:t>
        </w:r>
      </w:ins>
      <w:ins w:id="441" w:author="Drąsutis,Evaldas E." w:date="2024-12-09T10:15:00Z" w16du:dateUtc="2024-12-09T09:15:00Z">
        <w:r>
          <w:t xml:space="preserve"> continuous </w:t>
        </w:r>
      </w:ins>
      <w:ins w:id="442" w:author="Drąsutis,Evaldas E." w:date="2024-12-09T10:16:00Z" w16du:dateUtc="2024-12-09T09:16:00Z">
        <w:r>
          <w:t>improvements to be applied</w:t>
        </w:r>
      </w:ins>
      <w:ins w:id="443" w:author="Drąsutis,Evaldas E." w:date="2024-12-09T10:17:00Z" w16du:dateUtc="2024-12-09T09:17:00Z">
        <w:r>
          <w:t>, ultimately delivering a robust and reliable solution.</w:t>
        </w:r>
      </w:ins>
      <w:del w:id="444" w:author="Drąsutis,Evaldas E." w:date="2024-12-09T10:14:00Z" w16du:dateUtc="2024-12-09T09:14:00Z">
        <w:r w:rsidR="00C533AC" w:rsidDel="00D535A6">
          <w:delText>Every sprint is based in a retrospect of prior week’s work reflecting what went successfully and what did we learn from the mistakes. Additionally, we make an approach to planning feasible tasks that could be achievable within the next meeting.</w:delText>
        </w:r>
      </w:del>
    </w:p>
    <w:p w14:paraId="7B5AFEF0" w14:textId="77777777" w:rsidR="005555F9" w:rsidRDefault="005555F9" w:rsidP="005A7FB6">
      <w:pPr>
        <w:rPr>
          <w:ins w:id="445" w:author="Drąsutis,Evaldas E." w:date="2024-12-09T10:40:00Z" w16du:dateUtc="2024-12-09T09:40:00Z"/>
        </w:rPr>
      </w:pPr>
    </w:p>
    <w:p w14:paraId="1160C2D7" w14:textId="77777777" w:rsidR="009028C6" w:rsidRDefault="009028C6" w:rsidP="005A7FB6"/>
    <w:p w14:paraId="5F9DED52" w14:textId="6D74DA3E" w:rsidR="009028C6" w:rsidRPr="00346183" w:rsidRDefault="009028C6" w:rsidP="009028C6">
      <w:pPr>
        <w:pStyle w:val="Heading2"/>
        <w:numPr>
          <w:ilvl w:val="1"/>
          <w:numId w:val="2"/>
        </w:numPr>
      </w:pPr>
      <w:bookmarkStart w:id="446" w:name="_Toc183343134"/>
      <w:bookmarkStart w:id="447" w:name="_Toc183344132"/>
      <w:commentRangeStart w:id="448"/>
      <w:commentRangeStart w:id="449"/>
      <w:r>
        <w:t>Results</w:t>
      </w:r>
      <w:bookmarkEnd w:id="446"/>
      <w:bookmarkEnd w:id="447"/>
      <w:commentRangeEnd w:id="448"/>
      <w:r w:rsidR="00393B44">
        <w:rPr>
          <w:rStyle w:val="CommentReference"/>
          <w:rFonts w:ascii="Times New Roman" w:eastAsia="Times New Roman" w:hAnsi="Times New Roman" w:cs="Times New Roman"/>
          <w:color w:val="auto"/>
        </w:rPr>
        <w:commentReference w:id="448"/>
      </w:r>
      <w:commentRangeEnd w:id="449"/>
      <w:r w:rsidR="00C5745F">
        <w:rPr>
          <w:rStyle w:val="CommentReference"/>
          <w:rFonts w:ascii="Times New Roman" w:eastAsia="Times New Roman" w:hAnsi="Times New Roman" w:cs="Times New Roman"/>
          <w:color w:val="auto"/>
        </w:rPr>
        <w:commentReference w:id="449"/>
      </w:r>
    </w:p>
    <w:p w14:paraId="06B4C2B2" w14:textId="77777777" w:rsidR="009028C6" w:rsidRDefault="009028C6" w:rsidP="005A7FB6"/>
    <w:p w14:paraId="2CCA3F2B" w14:textId="43DF9055" w:rsidR="009028C6" w:rsidDel="00A84598" w:rsidRDefault="00A84598" w:rsidP="005A7FB6">
      <w:pPr>
        <w:rPr>
          <w:del w:id="450" w:author="Drąsutis,Evaldas E." w:date="2024-12-09T11:08:00Z" w16du:dateUtc="2024-12-09T10:08:00Z"/>
        </w:rPr>
      </w:pPr>
      <w:ins w:id="451" w:author="Drąsutis,Evaldas E." w:date="2024-12-09T11:08:00Z" w16du:dateUtc="2024-12-09T10:08:00Z">
        <w:r w:rsidRPr="00A84598">
          <w:t>The internship yielded several significant results that contribute to addressing challenges in the development of the iO ICoach application. The project integrated interactive mapping, navigation, and disruption notification features, emphasizing usability, responsiveness, and a structured architecture.</w:t>
        </w:r>
      </w:ins>
      <w:del w:id="452" w:author="Drąsutis,Evaldas E." w:date="2024-12-09T11:08:00Z" w16du:dateUtc="2024-12-09T10:08:00Z">
        <w:r w:rsidR="009028C6" w:rsidDel="00A84598">
          <w:delText xml:space="preserve">The Internship has provided several significant findings that directly contribute to addressing the challenges withing the development of the iO </w:delText>
        </w:r>
        <w:r w:rsidR="001A467D" w:rsidDel="00A84598">
          <w:delText>I</w:delText>
        </w:r>
        <w:r w:rsidR="009028C6" w:rsidDel="00A84598">
          <w:delText>Coach application.</w:delText>
        </w:r>
      </w:del>
    </w:p>
    <w:p w14:paraId="66CECC54" w14:textId="77777777" w:rsidR="00A84598" w:rsidRDefault="00A84598" w:rsidP="005A7FB6">
      <w:pPr>
        <w:rPr>
          <w:ins w:id="453" w:author="Drąsutis,Evaldas E." w:date="2024-12-09T11:09:00Z" w16du:dateUtc="2024-12-09T10:09:00Z"/>
        </w:rPr>
      </w:pPr>
    </w:p>
    <w:p w14:paraId="4AC5AE42" w14:textId="77777777" w:rsidR="00A84598" w:rsidRDefault="00A84598" w:rsidP="00A84598">
      <w:pPr>
        <w:pStyle w:val="Heading2"/>
        <w:rPr>
          <w:ins w:id="454" w:author="Drąsutis,Evaldas E." w:date="2024-12-09T11:09:00Z" w16du:dateUtc="2024-12-09T10:09:00Z"/>
        </w:rPr>
      </w:pPr>
    </w:p>
    <w:p w14:paraId="77B02738" w14:textId="5D4143F8" w:rsidR="00A84598" w:rsidRDefault="00A84598" w:rsidP="00A84598">
      <w:pPr>
        <w:pStyle w:val="Heading2"/>
        <w:numPr>
          <w:ilvl w:val="2"/>
          <w:numId w:val="2"/>
        </w:numPr>
        <w:rPr>
          <w:ins w:id="455" w:author="Drąsutis,Evaldas E." w:date="2024-12-09T11:09:00Z" w16du:dateUtc="2024-12-09T10:09:00Z"/>
        </w:rPr>
        <w:pPrChange w:id="456" w:author="Drąsutis,Evaldas E." w:date="2024-12-09T11:09:00Z" w16du:dateUtc="2024-12-09T10:09:00Z">
          <w:pPr>
            <w:pStyle w:val="Heading2"/>
            <w:numPr>
              <w:ilvl w:val="2"/>
              <w:numId w:val="2"/>
            </w:numPr>
            <w:tabs>
              <w:tab w:val="num" w:pos="2160"/>
            </w:tabs>
            <w:ind w:left="2160" w:hanging="360"/>
          </w:pPr>
        </w:pPrChange>
      </w:pPr>
      <w:ins w:id="457" w:author="Drąsutis,Evaldas E." w:date="2024-12-09T11:09:00Z" w16du:dateUtc="2024-12-09T10:09:00Z">
        <w:r>
          <w:t>Overall Architecture</w:t>
        </w:r>
      </w:ins>
    </w:p>
    <w:p w14:paraId="78A47E3C" w14:textId="209300E1" w:rsidR="00A84598" w:rsidRDefault="00A84598" w:rsidP="005A7FB6">
      <w:pPr>
        <w:rPr>
          <w:ins w:id="458" w:author="Drąsutis,Evaldas E." w:date="2024-12-09T11:11:00Z" w16du:dateUtc="2024-12-09T10:11:00Z"/>
        </w:rPr>
      </w:pPr>
      <w:ins w:id="459" w:author="Drąsutis,Evaldas E." w:date="2024-12-09T11:09:00Z" w16du:dateUtc="2024-12-09T10:09:00Z">
        <w:r>
          <w:t xml:space="preserve">The project is build on </w:t>
        </w:r>
      </w:ins>
      <w:ins w:id="460" w:author="Drąsutis,Evaldas E." w:date="2024-12-09T11:10:00Z" w16du:dateUtc="2024-12-09T10:10:00Z">
        <w:r>
          <w:t>a client-server architecture</w:t>
        </w:r>
      </w:ins>
      <w:ins w:id="461" w:author="Drąsutis,Evaldas E." w:date="2024-12-09T11:11:00Z" w16du:dateUtc="2024-12-09T10:11:00Z">
        <w:r>
          <w:t xml:space="preserve"> with the following key components:</w:t>
        </w:r>
      </w:ins>
    </w:p>
    <w:p w14:paraId="480F6662" w14:textId="0441117C" w:rsidR="00A84598" w:rsidRDefault="00A84598" w:rsidP="00A84598">
      <w:pPr>
        <w:rPr>
          <w:ins w:id="462" w:author="Drąsutis,Evaldas E." w:date="2024-12-09T11:12:00Z" w16du:dateUtc="2024-12-09T10:12:00Z"/>
        </w:rPr>
      </w:pPr>
    </w:p>
    <w:p w14:paraId="27C3B27C" w14:textId="749F4587" w:rsidR="00A84598" w:rsidRDefault="00A84598" w:rsidP="00A84598">
      <w:pPr>
        <w:pStyle w:val="ListParagraph"/>
        <w:numPr>
          <w:ilvl w:val="0"/>
          <w:numId w:val="24"/>
        </w:numPr>
        <w:rPr>
          <w:ins w:id="463" w:author="Drąsutis,Evaldas E." w:date="2024-12-09T11:12:00Z" w16du:dateUtc="2024-12-09T10:12:00Z"/>
        </w:rPr>
        <w:pPrChange w:id="464" w:author="Drąsutis,Evaldas E." w:date="2024-12-09T11:12:00Z" w16du:dateUtc="2024-12-09T10:12:00Z">
          <w:pPr>
            <w:pStyle w:val="ListParagraph"/>
            <w:numPr>
              <w:numId w:val="19"/>
            </w:numPr>
            <w:ind w:hanging="360"/>
          </w:pPr>
        </w:pPrChange>
      </w:pPr>
      <w:ins w:id="465" w:author="Drąsutis,Evaldas E." w:date="2024-12-09T11:12:00Z" w16du:dateUtc="2024-12-09T10:12:00Z">
        <w:r>
          <w:rPr>
            <w:b/>
            <w:bCs/>
          </w:rPr>
          <w:t>Frontend:</w:t>
        </w:r>
      </w:ins>
    </w:p>
    <w:p w14:paraId="24E1C046" w14:textId="76ECE1A0" w:rsidR="00A84598" w:rsidRDefault="00A84598" w:rsidP="00A84598">
      <w:pPr>
        <w:pStyle w:val="ListParagraph"/>
        <w:numPr>
          <w:ilvl w:val="1"/>
          <w:numId w:val="24"/>
        </w:numPr>
        <w:rPr>
          <w:ins w:id="466" w:author="Drąsutis,Evaldas E." w:date="2024-12-09T11:13:00Z" w16du:dateUtc="2024-12-09T10:13:00Z"/>
        </w:rPr>
      </w:pPr>
      <w:ins w:id="467" w:author="Drąsutis,Evaldas E." w:date="2024-12-09T11:13:00Z" w16du:dateUtc="2024-12-09T10:13:00Z">
        <w:r>
          <w:t>Developed using React, integrated with Leaflet for mapping functionalities.</w:t>
        </w:r>
      </w:ins>
    </w:p>
    <w:p w14:paraId="012B8F1E" w14:textId="43BE54FF" w:rsidR="00A84598" w:rsidRDefault="00A84598" w:rsidP="00A84598">
      <w:pPr>
        <w:pStyle w:val="ListParagraph"/>
        <w:numPr>
          <w:ilvl w:val="1"/>
          <w:numId w:val="24"/>
        </w:numPr>
        <w:rPr>
          <w:ins w:id="468" w:author="Drąsutis,Evaldas E." w:date="2024-12-09T11:13:00Z" w16du:dateUtc="2024-12-09T10:13:00Z"/>
        </w:rPr>
      </w:pPr>
      <w:ins w:id="469" w:author="Drąsutis,Evaldas E." w:date="2024-12-09T11:13:00Z" w16du:dateUtc="2024-12-09T10:13:00Z">
        <w:r>
          <w:t>Features responsive UI design that dynamically adju7sts to various screen sizes</w:t>
        </w:r>
      </w:ins>
    </w:p>
    <w:p w14:paraId="57D0AE23" w14:textId="4DB5A87A" w:rsidR="00A84598" w:rsidRDefault="00A84598" w:rsidP="00A84598">
      <w:pPr>
        <w:pStyle w:val="ListParagraph"/>
        <w:numPr>
          <w:ilvl w:val="1"/>
          <w:numId w:val="24"/>
        </w:numPr>
        <w:rPr>
          <w:ins w:id="470" w:author="Drąsutis,Evaldas E." w:date="2024-12-09T11:14:00Z" w16du:dateUtc="2024-12-09T10:14:00Z"/>
        </w:rPr>
      </w:pPr>
      <w:ins w:id="471" w:author="Drąsutis,Evaldas E." w:date="2024-12-09T11:13:00Z" w16du:dateUtc="2024-12-09T10:13:00Z">
        <w:r>
          <w:t>Implements geolocation, routing , and disruption notification in an intuitive int</w:t>
        </w:r>
      </w:ins>
      <w:ins w:id="472" w:author="Drąsutis,Evaldas E." w:date="2024-12-09T11:14:00Z" w16du:dateUtc="2024-12-09T10:14:00Z">
        <w:r>
          <w:t>erface</w:t>
        </w:r>
      </w:ins>
    </w:p>
    <w:p w14:paraId="77294E3A" w14:textId="02347A20" w:rsidR="00A84598" w:rsidRDefault="00A84598" w:rsidP="00A84598">
      <w:pPr>
        <w:pStyle w:val="ListParagraph"/>
        <w:numPr>
          <w:ilvl w:val="0"/>
          <w:numId w:val="24"/>
        </w:numPr>
        <w:rPr>
          <w:ins w:id="473" w:author="Drąsutis,Evaldas E." w:date="2024-12-09T11:14:00Z" w16du:dateUtc="2024-12-09T10:14:00Z"/>
        </w:rPr>
      </w:pPr>
      <w:ins w:id="474" w:author="Drąsutis,Evaldas E." w:date="2024-12-09T11:14:00Z" w16du:dateUtc="2024-12-09T10:14:00Z">
        <w:r>
          <w:rPr>
            <w:b/>
            <w:bCs/>
          </w:rPr>
          <w:t>Backend:</w:t>
        </w:r>
      </w:ins>
    </w:p>
    <w:p w14:paraId="5FD2F1EE" w14:textId="3EB9D45B" w:rsidR="00A84598" w:rsidRDefault="00A84598" w:rsidP="00A84598">
      <w:pPr>
        <w:pStyle w:val="ListParagraph"/>
        <w:numPr>
          <w:ilvl w:val="1"/>
          <w:numId w:val="24"/>
        </w:numPr>
        <w:rPr>
          <w:ins w:id="475" w:author="Drąsutis,Evaldas E." w:date="2024-12-09T11:15:00Z" w16du:dateUtc="2024-12-09T10:15:00Z"/>
        </w:rPr>
      </w:pPr>
      <w:ins w:id="476" w:author="Drąsutis,Evaldas E." w:date="2024-12-09T11:14:00Z" w16du:dateUtc="2024-12-09T10:14:00Z">
        <w:r>
          <w:t>Built with Java Spring Boot to handle API integration, d</w:t>
        </w:r>
      </w:ins>
      <w:ins w:id="477" w:author="Drąsutis,Evaldas E." w:date="2024-12-09T11:15:00Z" w16du:dateUtc="2024-12-09T10:15:00Z">
        <w:r>
          <w:t>ata processing, and business logic.</w:t>
        </w:r>
      </w:ins>
    </w:p>
    <w:p w14:paraId="12E37688" w14:textId="5BECF55A" w:rsidR="00A84598" w:rsidRDefault="00A84598" w:rsidP="00A84598">
      <w:pPr>
        <w:pStyle w:val="ListParagraph"/>
        <w:numPr>
          <w:ilvl w:val="1"/>
          <w:numId w:val="24"/>
        </w:numPr>
        <w:rPr>
          <w:ins w:id="478" w:author="Drąsutis,Evaldas E." w:date="2024-12-09T11:15:00Z" w16du:dateUtc="2024-12-09T10:15:00Z"/>
        </w:rPr>
      </w:pPr>
      <w:ins w:id="479" w:author="Drąsutis,Evaldas E." w:date="2024-12-09T11:15:00Z" w16du:dateUtc="2024-12-09T10:15:00Z">
        <w:r>
          <w:t xml:space="preserve">Integrates with external data sources such as NS </w:t>
        </w:r>
        <w:proofErr w:type="spellStart"/>
        <w:r>
          <w:t>api</w:t>
        </w:r>
        <w:proofErr w:type="spellEnd"/>
        <w:r>
          <w:t>, 9292 API, and GTFS data for trip and disruption information.</w:t>
        </w:r>
      </w:ins>
    </w:p>
    <w:p w14:paraId="5BC64449" w14:textId="167E5C05" w:rsidR="00A84598" w:rsidRDefault="00A84598" w:rsidP="00A84598">
      <w:pPr>
        <w:pStyle w:val="ListParagraph"/>
        <w:numPr>
          <w:ilvl w:val="1"/>
          <w:numId w:val="24"/>
        </w:numPr>
        <w:rPr>
          <w:ins w:id="480" w:author="Drąsutis,Evaldas E." w:date="2024-12-09T11:15:00Z" w16du:dateUtc="2024-12-09T10:15:00Z"/>
        </w:rPr>
      </w:pPr>
      <w:ins w:id="481" w:author="Drąsutis,Evaldas E." w:date="2024-12-09T11:15:00Z" w16du:dateUtc="2024-12-09T10:15:00Z">
        <w:r>
          <w:t xml:space="preserve">Uses </w:t>
        </w:r>
        <w:proofErr w:type="spellStart"/>
        <w:r>
          <w:t>OpenTripPlanner</w:t>
        </w:r>
        <w:proofErr w:type="spellEnd"/>
        <w:r>
          <w:t xml:space="preserve"> for routing and public transportation data processing.</w:t>
        </w:r>
      </w:ins>
    </w:p>
    <w:p w14:paraId="3B69E46C" w14:textId="77E2CDC1" w:rsidR="00A84598" w:rsidRPr="00A84598" w:rsidRDefault="00A84598" w:rsidP="00A84598">
      <w:pPr>
        <w:pStyle w:val="ListParagraph"/>
        <w:numPr>
          <w:ilvl w:val="0"/>
          <w:numId w:val="24"/>
        </w:numPr>
        <w:rPr>
          <w:ins w:id="482" w:author="Drąsutis,Evaldas E." w:date="2024-12-09T11:16:00Z" w16du:dateUtc="2024-12-09T10:16:00Z"/>
          <w:rPrChange w:id="483" w:author="Drąsutis,Evaldas E." w:date="2024-12-09T11:16:00Z" w16du:dateUtc="2024-12-09T10:16:00Z">
            <w:rPr>
              <w:ins w:id="484" w:author="Drąsutis,Evaldas E." w:date="2024-12-09T11:16:00Z" w16du:dateUtc="2024-12-09T10:16:00Z"/>
              <w:b/>
              <w:bCs/>
            </w:rPr>
          </w:rPrChange>
        </w:rPr>
      </w:pPr>
      <w:ins w:id="485" w:author="Drąsutis,Evaldas E." w:date="2024-12-09T11:16:00Z" w16du:dateUtc="2024-12-09T10:16:00Z">
        <w:r>
          <w:rPr>
            <w:b/>
            <w:bCs/>
          </w:rPr>
          <w:t>Data Sources and APIs:</w:t>
        </w:r>
      </w:ins>
    </w:p>
    <w:p w14:paraId="49AB357E" w14:textId="4A433F30" w:rsidR="00A84598" w:rsidRDefault="00A84598" w:rsidP="00A84598">
      <w:pPr>
        <w:pStyle w:val="ListParagraph"/>
        <w:numPr>
          <w:ilvl w:val="1"/>
          <w:numId w:val="24"/>
        </w:numPr>
        <w:rPr>
          <w:ins w:id="486" w:author="Drąsutis,Evaldas E." w:date="2024-12-09T11:16:00Z" w16du:dateUtc="2024-12-09T10:16:00Z"/>
        </w:rPr>
      </w:pPr>
      <w:ins w:id="487" w:author="Drąsutis,Evaldas E." w:date="2024-12-09T11:16:00Z" w16du:dateUtc="2024-12-09T10:16:00Z">
        <w:r>
          <w:t>NS API for train disruptions and trip planning.</w:t>
        </w:r>
      </w:ins>
    </w:p>
    <w:p w14:paraId="3ED122FE" w14:textId="0C7C59E9" w:rsidR="00A84598" w:rsidRDefault="00A84598" w:rsidP="00A84598">
      <w:pPr>
        <w:pStyle w:val="ListParagraph"/>
        <w:numPr>
          <w:ilvl w:val="1"/>
          <w:numId w:val="24"/>
        </w:numPr>
        <w:rPr>
          <w:ins w:id="488" w:author="Drąsutis,Evaldas E." w:date="2024-12-09T11:16:00Z" w16du:dateUtc="2024-12-09T10:16:00Z"/>
        </w:rPr>
      </w:pPr>
      <w:ins w:id="489" w:author="Drąsutis,Evaldas E." w:date="2024-12-09T11:16:00Z" w16du:dateUtc="2024-12-09T10:16:00Z">
        <w:r>
          <w:t>9292 API for bus schedules and disruptions.</w:t>
        </w:r>
      </w:ins>
    </w:p>
    <w:p w14:paraId="3729DE41" w14:textId="110A5772" w:rsidR="00A84598" w:rsidRDefault="00A84598" w:rsidP="00A84598">
      <w:pPr>
        <w:pStyle w:val="ListParagraph"/>
        <w:numPr>
          <w:ilvl w:val="1"/>
          <w:numId w:val="24"/>
        </w:numPr>
        <w:rPr>
          <w:ins w:id="490" w:author="Drąsutis,Evaldas E." w:date="2024-12-09T11:16:00Z" w16du:dateUtc="2024-12-09T10:16:00Z"/>
        </w:rPr>
      </w:pPr>
      <w:ins w:id="491" w:author="Drąsutis,Evaldas E." w:date="2024-12-09T11:16:00Z" w16du:dateUtc="2024-12-09T10:16:00Z">
        <w:r>
          <w:t>GTFS data for public transit schedules and stops.</w:t>
        </w:r>
      </w:ins>
    </w:p>
    <w:p w14:paraId="1D26E227" w14:textId="2C29890F" w:rsidR="00A84598" w:rsidRDefault="00A84598" w:rsidP="00A84598">
      <w:pPr>
        <w:pStyle w:val="ListParagraph"/>
        <w:numPr>
          <w:ilvl w:val="0"/>
          <w:numId w:val="24"/>
        </w:numPr>
        <w:rPr>
          <w:ins w:id="492" w:author="Drąsutis,Evaldas E." w:date="2024-12-09T11:17:00Z" w16du:dateUtc="2024-12-09T10:17:00Z"/>
        </w:rPr>
      </w:pPr>
      <w:ins w:id="493" w:author="Drąsutis,Evaldas E." w:date="2024-12-09T11:17:00Z" w16du:dateUtc="2024-12-09T10:17:00Z">
        <w:r>
          <w:rPr>
            <w:b/>
            <w:bCs/>
          </w:rPr>
          <w:t>Deployment and hosting:</w:t>
        </w:r>
      </w:ins>
    </w:p>
    <w:p w14:paraId="7A856E7A" w14:textId="34103895" w:rsidR="00A84598" w:rsidRDefault="00A84598" w:rsidP="00A84598">
      <w:pPr>
        <w:pStyle w:val="ListParagraph"/>
        <w:numPr>
          <w:ilvl w:val="1"/>
          <w:numId w:val="24"/>
        </w:numPr>
        <w:rPr>
          <w:ins w:id="494" w:author="Drąsutis,Evaldas E." w:date="2024-12-09T11:18:00Z" w16du:dateUtc="2024-12-09T10:18:00Z"/>
        </w:rPr>
      </w:pPr>
      <w:ins w:id="495" w:author="Drąsutis,Evaldas E." w:date="2024-12-09T11:17:00Z" w16du:dateUtc="2024-12-09T10:17:00Z">
        <w:r>
          <w:t>Backend and frontend deployed in a development environment</w:t>
        </w:r>
      </w:ins>
      <w:ins w:id="496" w:author="Drąsutis,Evaldas E." w:date="2024-12-09T11:18:00Z" w16du:dateUtc="2024-12-09T10:18:00Z">
        <w:r>
          <w:t xml:space="preserve"> for testing purposes but also ensuring scalability and accessibility for uses.</w:t>
        </w:r>
      </w:ins>
    </w:p>
    <w:p w14:paraId="1EAD2EAC" w14:textId="77777777" w:rsidR="00A84598" w:rsidRDefault="00A84598" w:rsidP="00A84598">
      <w:pPr>
        <w:rPr>
          <w:ins w:id="497" w:author="Drąsutis,Evaldas E." w:date="2024-12-09T11:18:00Z" w16du:dateUtc="2024-12-09T10:18:00Z"/>
        </w:rPr>
      </w:pPr>
    </w:p>
    <w:p w14:paraId="3ABE2A95" w14:textId="3B3DD111" w:rsidR="00A84598" w:rsidRPr="00A84598" w:rsidRDefault="00A84598" w:rsidP="00A84598">
      <w:pPr>
        <w:rPr>
          <w:ins w:id="498" w:author="Drąsutis,Evaldas E." w:date="2024-12-09T11:09:00Z" w16du:dateUtc="2024-12-09T10:09:00Z"/>
          <w:b/>
          <w:bCs/>
          <w:rPrChange w:id="499" w:author="Drąsutis,Evaldas E." w:date="2024-12-09T11:18:00Z" w16du:dateUtc="2024-12-09T10:18:00Z">
            <w:rPr>
              <w:ins w:id="500" w:author="Drąsutis,Evaldas E." w:date="2024-12-09T11:09:00Z" w16du:dateUtc="2024-12-09T10:09:00Z"/>
            </w:rPr>
          </w:rPrChange>
        </w:rPr>
      </w:pPr>
      <w:ins w:id="501" w:author="Drąsutis,Evaldas E." w:date="2024-12-09T11:18:00Z">
        <w:r w:rsidRPr="00A84598">
          <w:rPr>
            <w:b/>
            <w:bCs/>
            <w:rPrChange w:id="502" w:author="Drąsutis,Evaldas E." w:date="2024-12-09T11:18:00Z" w16du:dateUtc="2024-12-09T10:18:00Z">
              <w:rPr/>
            </w:rPrChange>
          </w:rPr>
          <w:t>Context Diagram:</w:t>
        </w:r>
      </w:ins>
    </w:p>
    <w:p w14:paraId="6EB66B49" w14:textId="35627F8A" w:rsidR="009028C6" w:rsidRDefault="00A84598" w:rsidP="005A7FB6">
      <w:pPr>
        <w:rPr>
          <w:ins w:id="503" w:author="Drąsutis,Evaldas E." w:date="2024-12-09T11:19:00Z" w16du:dateUtc="2024-12-09T10:19:00Z"/>
        </w:rPr>
      </w:pPr>
      <w:ins w:id="504" w:author="Drąsutis,Evaldas E." w:date="2024-12-09T11:18:00Z">
        <w:r w:rsidRPr="00A84598">
          <w:t>(Include a high-level context diagram showing the interaction between frontend, backend, APIs, and external data sources.)</w:t>
        </w:r>
      </w:ins>
    </w:p>
    <w:p w14:paraId="7C35BA4E" w14:textId="77777777" w:rsidR="00F06F7A" w:rsidRDefault="00F06F7A" w:rsidP="005A7FB6">
      <w:pPr>
        <w:rPr>
          <w:ins w:id="505" w:author="Drąsutis,Evaldas E." w:date="2024-12-09T11:19:00Z" w16du:dateUtc="2024-12-09T10:19:00Z"/>
        </w:rPr>
      </w:pPr>
    </w:p>
    <w:p w14:paraId="21F0BE19" w14:textId="77777777" w:rsidR="00F06F7A" w:rsidRDefault="00F06F7A" w:rsidP="005A7FB6"/>
    <w:p w14:paraId="66F50526" w14:textId="6B2D04E3" w:rsidR="00F06F7A" w:rsidRDefault="00F06F7A" w:rsidP="00F06F7A">
      <w:pPr>
        <w:pStyle w:val="Heading2"/>
        <w:numPr>
          <w:ilvl w:val="2"/>
          <w:numId w:val="2"/>
        </w:numPr>
        <w:rPr>
          <w:ins w:id="506" w:author="Drąsutis,Evaldas E." w:date="2024-12-09T11:23:00Z" w16du:dateUtc="2024-12-09T10:23:00Z"/>
        </w:rPr>
      </w:pPr>
      <w:ins w:id="507" w:author="Drąsutis,Evaldas E." w:date="2024-12-09T11:23:00Z" w16du:dateUtc="2024-12-09T10:23:00Z">
        <w:r>
          <w:t>Research Summary</w:t>
        </w:r>
      </w:ins>
    </w:p>
    <w:p w14:paraId="2C18F8A0" w14:textId="4D32ECAA" w:rsidR="00F06F7A" w:rsidRDefault="00F06F7A" w:rsidP="00F06F7A">
      <w:pPr>
        <w:rPr>
          <w:ins w:id="508" w:author="Drąsutis,Evaldas E." w:date="2024-12-09T13:00:00Z" w16du:dateUtc="2024-12-09T12:00:00Z"/>
        </w:rPr>
      </w:pPr>
      <w:ins w:id="509" w:author="Drąsutis,Evaldas E." w:date="2024-12-09T11:23:00Z">
        <w:r w:rsidRPr="00F06F7A">
          <w:t>The research phase addressed critical questions related to mapping, routing, and public transportation APIs. The following highlights the key findings:</w:t>
        </w:r>
      </w:ins>
    </w:p>
    <w:p w14:paraId="575E9242" w14:textId="77777777" w:rsidR="005F3532" w:rsidRDefault="005F3532" w:rsidP="00F06F7A">
      <w:pPr>
        <w:rPr>
          <w:ins w:id="510" w:author="Drąsutis,Evaldas E." w:date="2024-12-09T13:00:00Z" w16du:dateUtc="2024-12-09T12:00:00Z"/>
        </w:rPr>
      </w:pPr>
    </w:p>
    <w:p w14:paraId="7F70442E" w14:textId="640F998B" w:rsidR="005F3532" w:rsidRPr="005F3532" w:rsidRDefault="005F3532" w:rsidP="005F3532">
      <w:pPr>
        <w:rPr>
          <w:ins w:id="511" w:author="Drąsutis,Evaldas E." w:date="2024-12-09T13:00:00Z"/>
        </w:rPr>
      </w:pPr>
      <w:ins w:id="512" w:author="Drąsutis,Evaldas E." w:date="2024-12-09T13:00:00Z">
        <w:r w:rsidRPr="005F3532">
          <w:rPr>
            <w:b/>
            <w:bCs/>
          </w:rPr>
          <w:t>Mapping and Routing</w:t>
        </w:r>
        <w:r w:rsidRPr="005F3532">
          <w:t>:</w:t>
        </w:r>
      </w:ins>
    </w:p>
    <w:p w14:paraId="10F4A74D" w14:textId="77777777" w:rsidR="005F3532" w:rsidRPr="005F3532" w:rsidRDefault="005F3532" w:rsidP="005F3532">
      <w:pPr>
        <w:numPr>
          <w:ilvl w:val="0"/>
          <w:numId w:val="29"/>
        </w:numPr>
        <w:rPr>
          <w:ins w:id="513" w:author="Drąsutis,Evaldas E." w:date="2024-12-09T13:00:00Z"/>
        </w:rPr>
      </w:pPr>
      <w:ins w:id="514" w:author="Drąsutis,Evaldas E." w:date="2024-12-09T13:00:00Z">
        <w:r w:rsidRPr="005F3532">
          <w:t>Leaflet was chosen for its flexibility and extensive plugin support, such as Leaflet Routing Machine.</w:t>
        </w:r>
      </w:ins>
    </w:p>
    <w:p w14:paraId="470F96A8" w14:textId="77777777" w:rsidR="005F3532" w:rsidRDefault="005F3532" w:rsidP="005F3532">
      <w:pPr>
        <w:numPr>
          <w:ilvl w:val="0"/>
          <w:numId w:val="29"/>
        </w:numPr>
        <w:rPr>
          <w:ins w:id="515" w:author="Drąsutis,Evaldas E." w:date="2024-12-09T13:00:00Z" w16du:dateUtc="2024-12-09T12:00:00Z"/>
        </w:rPr>
      </w:pPr>
      <w:ins w:id="516" w:author="Drąsutis,Evaldas E." w:date="2024-12-09T13:00:00Z">
        <w:r w:rsidRPr="005F3532">
          <w:lastRenderedPageBreak/>
          <w:t>Customizations improved usability by aligning map and routing features with the application’s UI design.</w:t>
        </w:r>
      </w:ins>
    </w:p>
    <w:p w14:paraId="182DA97B" w14:textId="368FD5F3" w:rsidR="005F3532" w:rsidRPr="005F3532" w:rsidRDefault="005F3532" w:rsidP="005F3532">
      <w:pPr>
        <w:rPr>
          <w:ins w:id="517" w:author="Drąsutis,Evaldas E." w:date="2024-12-09T13:00:00Z"/>
        </w:rPr>
      </w:pPr>
      <w:ins w:id="518" w:author="Drąsutis,Evaldas E." w:date="2024-12-09T13:00:00Z">
        <w:r w:rsidRPr="005F3532">
          <w:rPr>
            <w:b/>
            <w:bCs/>
          </w:rPr>
          <w:t>Public Transportation APIs</w:t>
        </w:r>
        <w:r w:rsidRPr="005F3532">
          <w:t>:</w:t>
        </w:r>
      </w:ins>
    </w:p>
    <w:p w14:paraId="2ACB98FE" w14:textId="77777777" w:rsidR="005F3532" w:rsidRPr="005F3532" w:rsidRDefault="005F3532" w:rsidP="005F3532">
      <w:pPr>
        <w:numPr>
          <w:ilvl w:val="0"/>
          <w:numId w:val="30"/>
        </w:numPr>
        <w:rPr>
          <w:ins w:id="519" w:author="Drąsutis,Evaldas E." w:date="2024-12-09T13:00:00Z"/>
        </w:rPr>
      </w:pPr>
      <w:ins w:id="520" w:author="Drąsutis,Evaldas E." w:date="2024-12-09T13:00:00Z">
        <w:r w:rsidRPr="005F3532">
          <w:t>NS API provided real-time train schedules and disruptions.</w:t>
        </w:r>
      </w:ins>
    </w:p>
    <w:p w14:paraId="5FB922C9" w14:textId="77777777" w:rsidR="005F3532" w:rsidRPr="005F3532" w:rsidRDefault="005F3532" w:rsidP="005F3532">
      <w:pPr>
        <w:numPr>
          <w:ilvl w:val="0"/>
          <w:numId w:val="30"/>
        </w:numPr>
        <w:rPr>
          <w:ins w:id="521" w:author="Drąsutis,Evaldas E." w:date="2024-12-09T13:00:00Z"/>
        </w:rPr>
      </w:pPr>
      <w:ins w:id="522" w:author="Drąsutis,Evaldas E." w:date="2024-12-09T13:00:00Z">
        <w:r w:rsidRPr="005F3532">
          <w:t>GTFS data enabled detailed trip planning and stop information.</w:t>
        </w:r>
      </w:ins>
    </w:p>
    <w:p w14:paraId="5C78630B" w14:textId="77777777" w:rsidR="005F3532" w:rsidRPr="005F3532" w:rsidRDefault="005F3532" w:rsidP="005F3532">
      <w:pPr>
        <w:numPr>
          <w:ilvl w:val="0"/>
          <w:numId w:val="30"/>
        </w:numPr>
        <w:rPr>
          <w:ins w:id="523" w:author="Drąsutis,Evaldas E." w:date="2024-12-09T13:00:00Z"/>
        </w:rPr>
      </w:pPr>
      <w:proofErr w:type="spellStart"/>
      <w:ins w:id="524" w:author="Drąsutis,Evaldas E." w:date="2024-12-09T13:00:00Z">
        <w:r w:rsidRPr="005F3532">
          <w:t>OpenTripPlanner</w:t>
        </w:r>
        <w:proofErr w:type="spellEnd"/>
        <w:r w:rsidRPr="005F3532">
          <w:t xml:space="preserve"> facilitated multi-modal routing, enhancing user navigation.</w:t>
        </w:r>
      </w:ins>
    </w:p>
    <w:p w14:paraId="117C77AA" w14:textId="7FD4ADC1" w:rsidR="005F3532" w:rsidRPr="005F3532" w:rsidRDefault="005F3532" w:rsidP="005F3532">
      <w:pPr>
        <w:rPr>
          <w:ins w:id="525" w:author="Drąsutis,Evaldas E." w:date="2024-12-09T13:00:00Z"/>
        </w:rPr>
      </w:pPr>
      <w:ins w:id="526" w:author="Drąsutis,Evaldas E." w:date="2024-12-09T13:00:00Z">
        <w:r w:rsidRPr="005F3532">
          <w:rPr>
            <w:b/>
            <w:bCs/>
          </w:rPr>
          <w:t>Performance Optimization</w:t>
        </w:r>
        <w:r w:rsidRPr="005F3532">
          <w:t>:</w:t>
        </w:r>
      </w:ins>
    </w:p>
    <w:p w14:paraId="6F075FFD" w14:textId="77777777" w:rsidR="005F3532" w:rsidRPr="005F3532" w:rsidRDefault="005F3532" w:rsidP="005F3532">
      <w:pPr>
        <w:numPr>
          <w:ilvl w:val="0"/>
          <w:numId w:val="31"/>
        </w:numPr>
        <w:rPr>
          <w:ins w:id="527" w:author="Drąsutis,Evaldas E." w:date="2024-12-09T13:00:00Z"/>
        </w:rPr>
      </w:pPr>
      <w:ins w:id="528" w:author="Drąsutis,Evaldas E." w:date="2024-12-09T13:00:00Z">
        <w:r w:rsidRPr="005F3532">
          <w:t>Geolocation and real-time updates were optimized for minimal latency.</w:t>
        </w:r>
      </w:ins>
    </w:p>
    <w:p w14:paraId="08FA65B3" w14:textId="77777777" w:rsidR="005F3532" w:rsidRPr="005F3532" w:rsidRDefault="005F3532" w:rsidP="005F3532">
      <w:pPr>
        <w:numPr>
          <w:ilvl w:val="0"/>
          <w:numId w:val="31"/>
        </w:numPr>
        <w:rPr>
          <w:ins w:id="529" w:author="Drąsutis,Evaldas E." w:date="2024-12-09T13:00:00Z"/>
        </w:rPr>
      </w:pPr>
      <w:ins w:id="530" w:author="Drąsutis,Evaldas E." w:date="2024-12-09T13:00:00Z">
        <w:r w:rsidRPr="005F3532">
          <w:t>API responses were cached to reduce redundant calls and improve performance.</w:t>
        </w:r>
      </w:ins>
    </w:p>
    <w:p w14:paraId="7788B82F" w14:textId="77777777" w:rsidR="005F3532" w:rsidRDefault="005F3532" w:rsidP="00F06F7A">
      <w:pPr>
        <w:rPr>
          <w:ins w:id="531" w:author="Drąsutis,Evaldas E." w:date="2024-12-09T13:00:00Z" w16du:dateUtc="2024-12-09T12:00:00Z"/>
        </w:rPr>
      </w:pPr>
    </w:p>
    <w:p w14:paraId="1753D4FD" w14:textId="77777777" w:rsidR="005F3532" w:rsidRDefault="005F3532" w:rsidP="00F06F7A">
      <w:pPr>
        <w:rPr>
          <w:ins w:id="532" w:author="Drąsutis,Evaldas E." w:date="2024-12-09T11:23:00Z" w16du:dateUtc="2024-12-09T10:23:00Z"/>
        </w:rPr>
      </w:pPr>
    </w:p>
    <w:p w14:paraId="65402C62" w14:textId="77777777" w:rsidR="00F06F7A" w:rsidRDefault="00F06F7A" w:rsidP="00F06F7A">
      <w:pPr>
        <w:rPr>
          <w:ins w:id="533" w:author="Drąsutis,Evaldas E." w:date="2024-12-09T11:23:00Z" w16du:dateUtc="2024-12-09T10:23:00Z"/>
        </w:rPr>
      </w:pPr>
    </w:p>
    <w:p w14:paraId="21C10E5B" w14:textId="77777777" w:rsidR="00F06F7A" w:rsidRDefault="00F06F7A" w:rsidP="00F06F7A">
      <w:pPr>
        <w:rPr>
          <w:ins w:id="534" w:author="Drąsutis,Evaldas E." w:date="2024-12-09T11:23:00Z" w16du:dateUtc="2024-12-09T10:23:00Z"/>
        </w:rPr>
      </w:pPr>
    </w:p>
    <w:p w14:paraId="024F9EDF" w14:textId="77777777" w:rsidR="00F06F7A" w:rsidRPr="00F06F7A" w:rsidRDefault="00F06F7A" w:rsidP="00F06F7A">
      <w:pPr>
        <w:rPr>
          <w:ins w:id="535" w:author="Drąsutis,Evaldas E." w:date="2024-12-09T11:23:00Z" w16du:dateUtc="2024-12-09T10:23:00Z"/>
        </w:rPr>
        <w:pPrChange w:id="536" w:author="Drąsutis,Evaldas E." w:date="2024-12-09T11:23:00Z" w16du:dateUtc="2024-12-09T10:23:00Z">
          <w:pPr>
            <w:pStyle w:val="Heading2"/>
            <w:numPr>
              <w:ilvl w:val="2"/>
              <w:numId w:val="25"/>
            </w:numPr>
            <w:ind w:left="1224" w:hanging="504"/>
          </w:pPr>
        </w:pPrChange>
      </w:pPr>
    </w:p>
    <w:p w14:paraId="71EEDDF4" w14:textId="659B313A" w:rsidR="00F06F7A" w:rsidRDefault="00F06F7A" w:rsidP="00F06F7A">
      <w:pPr>
        <w:pStyle w:val="Heading2"/>
        <w:numPr>
          <w:ilvl w:val="2"/>
          <w:numId w:val="2"/>
        </w:numPr>
        <w:rPr>
          <w:ins w:id="537" w:author="Drąsutis,Evaldas E." w:date="2024-12-09T11:27:00Z" w16du:dateUtc="2024-12-09T10:27:00Z"/>
        </w:rPr>
        <w:pPrChange w:id="538" w:author="Drąsutis,Evaldas E." w:date="2024-12-09T11:28:00Z" w16du:dateUtc="2024-12-09T10:28:00Z">
          <w:pPr>
            <w:pStyle w:val="Heading2"/>
            <w:numPr>
              <w:ilvl w:val="2"/>
              <w:numId w:val="26"/>
            </w:numPr>
            <w:ind w:left="1224" w:hanging="504"/>
          </w:pPr>
        </w:pPrChange>
      </w:pPr>
      <w:ins w:id="539" w:author="Drąsutis,Evaldas E." w:date="2024-12-09T11:27:00Z" w16du:dateUtc="2024-12-09T10:27:00Z">
        <w:r>
          <w:t>Design and Implementation</w:t>
        </w:r>
      </w:ins>
    </w:p>
    <w:p w14:paraId="6BC2CB45" w14:textId="54822C95" w:rsidR="009028C6" w:rsidRDefault="00F06F7A" w:rsidP="005A7FB6">
      <w:pPr>
        <w:rPr>
          <w:ins w:id="540" w:author="Drąsutis,Evaldas E." w:date="2024-12-09T11:28:00Z" w16du:dateUtc="2024-12-09T10:28:00Z"/>
        </w:rPr>
      </w:pPr>
      <w:ins w:id="541" w:author="Drąsutis,Evaldas E." w:date="2024-12-09T11:27:00Z">
        <w:r w:rsidRPr="00F06F7A">
          <w:t>The project followed a bottom-up approach for designing and implementing the following components:</w:t>
        </w:r>
      </w:ins>
    </w:p>
    <w:p w14:paraId="02368120" w14:textId="77777777" w:rsidR="00F06F7A" w:rsidRDefault="00F06F7A" w:rsidP="005A7FB6">
      <w:pPr>
        <w:rPr>
          <w:ins w:id="542" w:author="Drąsutis,Evaldas E." w:date="2024-12-09T13:00:00Z" w16du:dateUtc="2024-12-09T12:00:00Z"/>
        </w:rPr>
      </w:pPr>
    </w:p>
    <w:p w14:paraId="1CBD134C" w14:textId="77777777" w:rsidR="005F3532" w:rsidRPr="005F3532" w:rsidRDefault="005F3532" w:rsidP="005F3532">
      <w:pPr>
        <w:numPr>
          <w:ilvl w:val="0"/>
          <w:numId w:val="32"/>
        </w:numPr>
        <w:rPr>
          <w:ins w:id="543" w:author="Drąsutis,Evaldas E." w:date="2024-12-09T13:00:00Z"/>
        </w:rPr>
      </w:pPr>
      <w:ins w:id="544" w:author="Drąsutis,Evaldas E." w:date="2024-12-09T13:00:00Z">
        <w:r w:rsidRPr="005F3532">
          <w:rPr>
            <w:b/>
            <w:bCs/>
          </w:rPr>
          <w:t>Interactive Map</w:t>
        </w:r>
        <w:r w:rsidRPr="005F3532">
          <w:t>:</w:t>
        </w:r>
      </w:ins>
    </w:p>
    <w:p w14:paraId="1C9A0043" w14:textId="77777777" w:rsidR="005F3532" w:rsidRPr="005F3532" w:rsidRDefault="005F3532" w:rsidP="005F3532">
      <w:pPr>
        <w:numPr>
          <w:ilvl w:val="1"/>
          <w:numId w:val="32"/>
        </w:numPr>
        <w:rPr>
          <w:ins w:id="545" w:author="Drąsutis,Evaldas E." w:date="2024-12-09T13:00:00Z"/>
        </w:rPr>
      </w:pPr>
      <w:ins w:id="546" w:author="Drąsutis,Evaldas E." w:date="2024-12-09T13:00:00Z">
        <w:r w:rsidRPr="005F3532">
          <w:t>Used Leaflet for dynamic map rendering.</w:t>
        </w:r>
      </w:ins>
    </w:p>
    <w:p w14:paraId="5B08BFEA" w14:textId="77777777" w:rsidR="005F3532" w:rsidRPr="005F3532" w:rsidRDefault="005F3532" w:rsidP="005F3532">
      <w:pPr>
        <w:numPr>
          <w:ilvl w:val="1"/>
          <w:numId w:val="32"/>
        </w:numPr>
        <w:rPr>
          <w:ins w:id="547" w:author="Drąsutis,Evaldas E." w:date="2024-12-09T13:00:00Z"/>
        </w:rPr>
      </w:pPr>
      <w:ins w:id="548" w:author="Drąsutis,Evaldas E." w:date="2024-12-09T13:00:00Z">
        <w:r w:rsidRPr="005F3532">
          <w:t>Incorporated geolocation with toggle functionality and custom container styles for routing results.</w:t>
        </w:r>
      </w:ins>
    </w:p>
    <w:p w14:paraId="79B748F9" w14:textId="77777777" w:rsidR="005F3532" w:rsidRPr="005F3532" w:rsidRDefault="005F3532" w:rsidP="005F3532">
      <w:pPr>
        <w:numPr>
          <w:ilvl w:val="0"/>
          <w:numId w:val="32"/>
        </w:numPr>
        <w:rPr>
          <w:ins w:id="549" w:author="Drąsutis,Evaldas E." w:date="2024-12-09T13:00:00Z"/>
        </w:rPr>
      </w:pPr>
      <w:ins w:id="550" w:author="Drąsutis,Evaldas E." w:date="2024-12-09T13:00:00Z">
        <w:r w:rsidRPr="005F3532">
          <w:rPr>
            <w:b/>
            <w:bCs/>
          </w:rPr>
          <w:t>Backend API Implementation</w:t>
        </w:r>
        <w:r w:rsidRPr="005F3532">
          <w:t>:</w:t>
        </w:r>
      </w:ins>
    </w:p>
    <w:p w14:paraId="077777EA" w14:textId="77777777" w:rsidR="005F3532" w:rsidRPr="005F3532" w:rsidRDefault="005F3532" w:rsidP="005F3532">
      <w:pPr>
        <w:numPr>
          <w:ilvl w:val="1"/>
          <w:numId w:val="32"/>
        </w:numPr>
        <w:rPr>
          <w:ins w:id="551" w:author="Drąsutis,Evaldas E." w:date="2024-12-09T13:00:00Z"/>
        </w:rPr>
      </w:pPr>
      <w:ins w:id="552" w:author="Drąsutis,Evaldas E." w:date="2024-12-09T13:00:00Z">
        <w:r w:rsidRPr="005F3532">
          <w:t>Developed Spring Boot services to fetch and process trip and disruption details.</w:t>
        </w:r>
      </w:ins>
    </w:p>
    <w:p w14:paraId="0D3FFE70" w14:textId="77777777" w:rsidR="005F3532" w:rsidRPr="005F3532" w:rsidRDefault="005F3532" w:rsidP="005F3532">
      <w:pPr>
        <w:numPr>
          <w:ilvl w:val="1"/>
          <w:numId w:val="32"/>
        </w:numPr>
        <w:rPr>
          <w:ins w:id="553" w:author="Drąsutis,Evaldas E." w:date="2024-12-09T13:00:00Z"/>
        </w:rPr>
      </w:pPr>
      <w:ins w:id="554" w:author="Drąsutis,Evaldas E." w:date="2024-12-09T13:00:00Z">
        <w:r w:rsidRPr="005F3532">
          <w:t>Integrated NS, 9292, and GTFS APIs for real-time and schedule-based transit data.</w:t>
        </w:r>
      </w:ins>
    </w:p>
    <w:p w14:paraId="6B10CB87" w14:textId="77777777" w:rsidR="005F3532" w:rsidRPr="005F3532" w:rsidRDefault="005F3532" w:rsidP="005F3532">
      <w:pPr>
        <w:numPr>
          <w:ilvl w:val="1"/>
          <w:numId w:val="32"/>
        </w:numPr>
        <w:rPr>
          <w:ins w:id="555" w:author="Drąsutis,Evaldas E." w:date="2024-12-09T13:00:00Z"/>
        </w:rPr>
      </w:pPr>
      <w:ins w:id="556" w:author="Drąsutis,Evaldas E." w:date="2024-12-09T13:00:00Z">
        <w:r w:rsidRPr="005F3532">
          <w:t xml:space="preserve">Employed </w:t>
        </w:r>
        <w:proofErr w:type="spellStart"/>
        <w:r w:rsidRPr="005F3532">
          <w:t>OpenTripPlanner</w:t>
        </w:r>
        <w:proofErr w:type="spellEnd"/>
        <w:r w:rsidRPr="005F3532">
          <w:t xml:space="preserve"> for route calculations and transit analysis.</w:t>
        </w:r>
      </w:ins>
    </w:p>
    <w:p w14:paraId="7E5CE6C3" w14:textId="77777777" w:rsidR="005F3532" w:rsidRPr="005F3532" w:rsidRDefault="005F3532" w:rsidP="005F3532">
      <w:pPr>
        <w:numPr>
          <w:ilvl w:val="0"/>
          <w:numId w:val="32"/>
        </w:numPr>
        <w:rPr>
          <w:ins w:id="557" w:author="Drąsutis,Evaldas E." w:date="2024-12-09T13:00:00Z"/>
        </w:rPr>
      </w:pPr>
      <w:ins w:id="558" w:author="Drąsutis,Evaldas E." w:date="2024-12-09T13:00:00Z">
        <w:r w:rsidRPr="005F3532">
          <w:rPr>
            <w:b/>
            <w:bCs/>
          </w:rPr>
          <w:t>Navigation and Routing</w:t>
        </w:r>
        <w:r w:rsidRPr="005F3532">
          <w:t>:</w:t>
        </w:r>
      </w:ins>
    </w:p>
    <w:p w14:paraId="4D0DB642" w14:textId="77777777" w:rsidR="005F3532" w:rsidRPr="005F3532" w:rsidRDefault="005F3532" w:rsidP="005F3532">
      <w:pPr>
        <w:numPr>
          <w:ilvl w:val="1"/>
          <w:numId w:val="32"/>
        </w:numPr>
        <w:rPr>
          <w:ins w:id="559" w:author="Drąsutis,Evaldas E." w:date="2024-12-09T13:00:00Z"/>
        </w:rPr>
      </w:pPr>
      <w:ins w:id="560" w:author="Drąsutis,Evaldas E." w:date="2024-12-09T13:00:00Z">
        <w:r w:rsidRPr="005F3532">
          <w:t>Customized Leaflet Routing Machine for enhanced itinerary presentation.</w:t>
        </w:r>
      </w:ins>
    </w:p>
    <w:p w14:paraId="2215DFB7" w14:textId="77777777" w:rsidR="005F3532" w:rsidRPr="005F3532" w:rsidRDefault="005F3532" w:rsidP="005F3532">
      <w:pPr>
        <w:numPr>
          <w:ilvl w:val="1"/>
          <w:numId w:val="32"/>
        </w:numPr>
        <w:rPr>
          <w:ins w:id="561" w:author="Drąsutis,Evaldas E." w:date="2024-12-09T13:00:00Z"/>
        </w:rPr>
      </w:pPr>
      <w:ins w:id="562" w:author="Drąsutis,Evaldas E." w:date="2024-12-09T13:00:00Z">
        <w:r w:rsidRPr="005F3532">
          <w:t>Styled routing results with CSS modules for improved readability and usability.</w:t>
        </w:r>
      </w:ins>
    </w:p>
    <w:p w14:paraId="3C342BE0" w14:textId="77777777" w:rsidR="005F3532" w:rsidRPr="005F3532" w:rsidRDefault="005F3532" w:rsidP="005F3532">
      <w:pPr>
        <w:numPr>
          <w:ilvl w:val="0"/>
          <w:numId w:val="32"/>
        </w:numPr>
        <w:rPr>
          <w:ins w:id="563" w:author="Drąsutis,Evaldas E." w:date="2024-12-09T13:00:00Z"/>
        </w:rPr>
      </w:pPr>
      <w:ins w:id="564" w:author="Drąsutis,Evaldas E." w:date="2024-12-09T13:00:00Z">
        <w:r w:rsidRPr="005F3532">
          <w:rPr>
            <w:b/>
            <w:bCs/>
          </w:rPr>
          <w:t>Testing and Deployment</w:t>
        </w:r>
        <w:r w:rsidRPr="005F3532">
          <w:t>:</w:t>
        </w:r>
      </w:ins>
    </w:p>
    <w:p w14:paraId="3883F349" w14:textId="77777777" w:rsidR="005F3532" w:rsidRPr="005F3532" w:rsidRDefault="005F3532" w:rsidP="005F3532">
      <w:pPr>
        <w:numPr>
          <w:ilvl w:val="1"/>
          <w:numId w:val="32"/>
        </w:numPr>
        <w:rPr>
          <w:ins w:id="565" w:author="Drąsutis,Evaldas E." w:date="2024-12-09T13:00:00Z"/>
        </w:rPr>
      </w:pPr>
      <w:ins w:id="566" w:author="Drąsutis,Evaldas E." w:date="2024-12-09T13:00:00Z">
        <w:r w:rsidRPr="005F3532">
          <w:t>Conducted unit and integration tests to validate system functionality.</w:t>
        </w:r>
      </w:ins>
    </w:p>
    <w:p w14:paraId="3919193A" w14:textId="77777777" w:rsidR="005F3532" w:rsidRPr="005F3532" w:rsidRDefault="005F3532" w:rsidP="005F3532">
      <w:pPr>
        <w:numPr>
          <w:ilvl w:val="1"/>
          <w:numId w:val="32"/>
        </w:numPr>
        <w:rPr>
          <w:ins w:id="567" w:author="Drąsutis,Evaldas E." w:date="2024-12-09T13:00:00Z"/>
        </w:rPr>
      </w:pPr>
      <w:ins w:id="568" w:author="Drąsutis,Evaldas E." w:date="2024-12-09T13:00:00Z">
        <w:r w:rsidRPr="005F3532">
          <w:t>Deployed the application in a staging environment for stakeholder feedback before final production.</w:t>
        </w:r>
      </w:ins>
    </w:p>
    <w:p w14:paraId="31261A94" w14:textId="77777777" w:rsidR="005F3532" w:rsidRDefault="005F3532" w:rsidP="005A7FB6">
      <w:pPr>
        <w:rPr>
          <w:ins w:id="569" w:author="Drąsutis,Evaldas E." w:date="2024-12-09T13:00:00Z" w16du:dateUtc="2024-12-09T12:00:00Z"/>
        </w:rPr>
      </w:pPr>
    </w:p>
    <w:p w14:paraId="2D18E9AB" w14:textId="77777777" w:rsidR="005F3532" w:rsidRDefault="005F3532" w:rsidP="005A7FB6">
      <w:pPr>
        <w:rPr>
          <w:ins w:id="570" w:author="Drąsutis,Evaldas E." w:date="2024-12-09T11:28:00Z" w16du:dateUtc="2024-12-09T10:28:00Z"/>
        </w:rPr>
      </w:pPr>
    </w:p>
    <w:p w14:paraId="0A9A22D7" w14:textId="11A66B26" w:rsidR="00F06F7A" w:rsidRDefault="00F06F7A" w:rsidP="00F06F7A">
      <w:pPr>
        <w:pStyle w:val="Heading2"/>
        <w:numPr>
          <w:ilvl w:val="2"/>
          <w:numId w:val="2"/>
        </w:numPr>
        <w:rPr>
          <w:ins w:id="571" w:author="Drąsutis,Evaldas E." w:date="2024-12-09T11:28:00Z" w16du:dateUtc="2024-12-09T10:28:00Z"/>
        </w:rPr>
      </w:pPr>
      <w:ins w:id="572" w:author="Drąsutis,Evaldas E." w:date="2024-12-09T11:28:00Z">
        <w:r w:rsidRPr="00F06F7A">
          <w:t>Iterative Development and Results</w:t>
        </w:r>
      </w:ins>
    </w:p>
    <w:p w14:paraId="3B17B41F" w14:textId="77777777" w:rsidR="00F06F7A" w:rsidRDefault="00F06F7A" w:rsidP="00F06F7A">
      <w:pPr>
        <w:rPr>
          <w:ins w:id="573" w:author="Drąsutis,Evaldas E." w:date="2024-12-09T11:28:00Z" w16du:dateUtc="2024-12-09T10:28:00Z"/>
        </w:rPr>
      </w:pPr>
    </w:p>
    <w:p w14:paraId="3F93A1A0" w14:textId="77777777" w:rsidR="00C5745F" w:rsidRDefault="00C5745F" w:rsidP="00C5745F">
      <w:pPr>
        <w:rPr>
          <w:ins w:id="574" w:author="Drąsutis,Evaldas E." w:date="2024-12-09T11:29:00Z" w16du:dateUtc="2024-12-09T10:29:00Z"/>
        </w:rPr>
      </w:pPr>
      <w:ins w:id="575" w:author="Drąsutis,Evaldas E." w:date="2024-12-09T11:29:00Z" w16du:dateUtc="2024-12-09T10:29:00Z">
        <w:r>
          <w:t>The iterative development approach ensured incremental delivery of functional components, enabling regular feedback and continuous improvement. The results include:</w:t>
        </w:r>
      </w:ins>
    </w:p>
    <w:p w14:paraId="1DAC5829" w14:textId="77777777" w:rsidR="00C5745F" w:rsidRDefault="00C5745F" w:rsidP="00C5745F">
      <w:pPr>
        <w:rPr>
          <w:ins w:id="576" w:author="Drąsutis,Evaldas E." w:date="2024-12-09T11:29:00Z" w16du:dateUtc="2024-12-09T10:29:00Z"/>
        </w:rPr>
      </w:pPr>
    </w:p>
    <w:p w14:paraId="77BED8FC" w14:textId="77777777" w:rsidR="00C5745F" w:rsidRDefault="00C5745F" w:rsidP="00C5745F">
      <w:pPr>
        <w:pStyle w:val="ListParagraph"/>
        <w:numPr>
          <w:ilvl w:val="0"/>
          <w:numId w:val="28"/>
        </w:numPr>
        <w:rPr>
          <w:ins w:id="577" w:author="Drąsutis,Evaldas E." w:date="2024-12-09T11:29:00Z" w16du:dateUtc="2024-12-09T10:29:00Z"/>
        </w:rPr>
        <w:pPrChange w:id="578" w:author="Drąsutis,Evaldas E." w:date="2024-12-09T11:29:00Z" w16du:dateUtc="2024-12-09T10:29:00Z">
          <w:pPr/>
        </w:pPrChange>
      </w:pPr>
      <w:ins w:id="579" w:author="Drąsutis,Evaldas E." w:date="2024-12-09T11:29:00Z" w16du:dateUtc="2024-12-09T10:29:00Z">
        <w:r w:rsidRPr="00C5745F">
          <w:rPr>
            <w:b/>
            <w:bCs/>
            <w:rPrChange w:id="580" w:author="Drąsutis,Evaldas E." w:date="2024-12-09T11:29:00Z" w16du:dateUtc="2024-12-09T10:29:00Z">
              <w:rPr/>
            </w:rPrChange>
          </w:rPr>
          <w:t>User-Friendly Navigation:</w:t>
        </w:r>
        <w:r>
          <w:t xml:space="preserve"> Real-time updates, intuitive map controls, and optimized routing display.</w:t>
        </w:r>
      </w:ins>
    </w:p>
    <w:p w14:paraId="6F972F4F" w14:textId="77777777" w:rsidR="00C5745F" w:rsidRDefault="00C5745F" w:rsidP="00C5745F">
      <w:pPr>
        <w:pStyle w:val="ListParagraph"/>
        <w:numPr>
          <w:ilvl w:val="0"/>
          <w:numId w:val="28"/>
        </w:numPr>
        <w:rPr>
          <w:ins w:id="581" w:author="Drąsutis,Evaldas E." w:date="2024-12-09T11:29:00Z" w16du:dateUtc="2024-12-09T10:29:00Z"/>
        </w:rPr>
        <w:pPrChange w:id="582" w:author="Drąsutis,Evaldas E." w:date="2024-12-09T11:29:00Z" w16du:dateUtc="2024-12-09T10:29:00Z">
          <w:pPr/>
        </w:pPrChange>
      </w:pPr>
      <w:ins w:id="583" w:author="Drąsutis,Evaldas E." w:date="2024-12-09T11:29:00Z" w16du:dateUtc="2024-12-09T10:29:00Z">
        <w:r w:rsidRPr="00C5745F">
          <w:rPr>
            <w:b/>
            <w:bCs/>
            <w:rPrChange w:id="584" w:author="Drąsutis,Evaldas E." w:date="2024-12-09T11:29:00Z" w16du:dateUtc="2024-12-09T10:29:00Z">
              <w:rPr/>
            </w:rPrChange>
          </w:rPr>
          <w:t>Seamless Integration:</w:t>
        </w:r>
        <w:r>
          <w:t xml:space="preserve"> A cohesive system where the frontend and backend interact with external data sources to provide reliable transit information.</w:t>
        </w:r>
      </w:ins>
    </w:p>
    <w:p w14:paraId="06197EEC" w14:textId="15FEDBF8" w:rsidR="00F06F7A" w:rsidRPr="00F06F7A" w:rsidRDefault="00C5745F" w:rsidP="00C5745F">
      <w:pPr>
        <w:pStyle w:val="ListParagraph"/>
        <w:numPr>
          <w:ilvl w:val="0"/>
          <w:numId w:val="28"/>
        </w:numPr>
        <w:rPr>
          <w:ins w:id="585" w:author="Drąsutis,Evaldas E." w:date="2024-12-09T11:28:00Z" w16du:dateUtc="2024-12-09T10:28:00Z"/>
        </w:rPr>
        <w:pPrChange w:id="586" w:author="Drąsutis,Evaldas E." w:date="2024-12-09T11:29:00Z" w16du:dateUtc="2024-12-09T10:29:00Z">
          <w:pPr>
            <w:pStyle w:val="Heading2"/>
            <w:numPr>
              <w:ilvl w:val="2"/>
              <w:numId w:val="27"/>
            </w:numPr>
            <w:ind w:left="1224" w:hanging="504"/>
          </w:pPr>
        </w:pPrChange>
      </w:pPr>
      <w:ins w:id="587" w:author="Drąsutis,Evaldas E." w:date="2024-12-09T11:29:00Z" w16du:dateUtc="2024-12-09T10:29:00Z">
        <w:r w:rsidRPr="00C5745F">
          <w:rPr>
            <w:b/>
            <w:bCs/>
            <w:rPrChange w:id="588" w:author="Drąsutis,Evaldas E." w:date="2024-12-09T11:29:00Z" w16du:dateUtc="2024-12-09T10:29:00Z">
              <w:rPr/>
            </w:rPrChange>
          </w:rPr>
          <w:lastRenderedPageBreak/>
          <w:t>Robust Functionality:</w:t>
        </w:r>
        <w:r>
          <w:t xml:space="preserve"> Enhanced disruption handling and trip planning features tailored for public transit users.</w:t>
        </w:r>
      </w:ins>
    </w:p>
    <w:p w14:paraId="76A6E364" w14:textId="77777777" w:rsidR="00F06F7A" w:rsidRDefault="00F06F7A" w:rsidP="005A7FB6">
      <w:pPr>
        <w:rPr>
          <w:ins w:id="589" w:author="Drąsutis,Evaldas E." w:date="2024-12-09T12:56:00Z" w16du:dateUtc="2024-12-09T11:56:00Z"/>
        </w:rPr>
      </w:pPr>
    </w:p>
    <w:p w14:paraId="6B19C7DF" w14:textId="77777777" w:rsidR="005F3532" w:rsidRDefault="005F3532" w:rsidP="005A7FB6">
      <w:pPr>
        <w:rPr>
          <w:ins w:id="590" w:author="Drąsutis,Evaldas E." w:date="2024-12-09T12:56:00Z" w16du:dateUtc="2024-12-09T11:56:00Z"/>
        </w:rPr>
      </w:pPr>
    </w:p>
    <w:p w14:paraId="73D3ED47" w14:textId="17C1567F" w:rsidR="005F3532" w:rsidDel="005F3532" w:rsidRDefault="005F3532" w:rsidP="005A7FB6">
      <w:pPr>
        <w:rPr>
          <w:del w:id="591" w:author="Drąsutis,Evaldas E." w:date="2024-12-09T13:02:00Z" w16du:dateUtc="2024-12-09T12:02:00Z"/>
        </w:rPr>
      </w:pPr>
    </w:p>
    <w:p w14:paraId="7FCEABD9" w14:textId="694487B6" w:rsidR="009028C6" w:rsidDel="005F3532" w:rsidRDefault="009028C6" w:rsidP="00A84598">
      <w:pPr>
        <w:pStyle w:val="Heading2"/>
        <w:numPr>
          <w:ilvl w:val="2"/>
          <w:numId w:val="23"/>
        </w:numPr>
        <w:rPr>
          <w:del w:id="592" w:author="Drąsutis,Evaldas E." w:date="2024-12-09T13:02:00Z" w16du:dateUtc="2024-12-09T12:02:00Z"/>
        </w:rPr>
        <w:pPrChange w:id="593" w:author="Drąsutis,Evaldas E." w:date="2024-12-09T11:12:00Z" w16du:dateUtc="2024-12-09T10:12:00Z">
          <w:pPr>
            <w:pStyle w:val="Heading2"/>
            <w:numPr>
              <w:ilvl w:val="2"/>
              <w:numId w:val="2"/>
            </w:numPr>
            <w:ind w:left="1224" w:hanging="504"/>
          </w:pPr>
        </w:pPrChange>
      </w:pPr>
      <w:bookmarkStart w:id="594" w:name="_Toc183343135"/>
      <w:bookmarkStart w:id="595" w:name="_Toc183344133"/>
      <w:del w:id="596" w:author="Drąsutis,Evaldas E." w:date="2024-12-09T13:02:00Z" w16du:dateUtc="2024-12-09T12:02:00Z">
        <w:r w:rsidDel="005F3532">
          <w:delText>Interactive map</w:delText>
        </w:r>
        <w:bookmarkEnd w:id="594"/>
        <w:bookmarkEnd w:id="595"/>
      </w:del>
    </w:p>
    <w:p w14:paraId="4989C0B2" w14:textId="79DA1ED0" w:rsidR="00950106" w:rsidDel="005F3532" w:rsidRDefault="00950106" w:rsidP="00950106">
      <w:pPr>
        <w:rPr>
          <w:del w:id="597" w:author="Drąsutis,Evaldas E." w:date="2024-12-09T13:02:00Z" w16du:dateUtc="2024-12-09T12:02:00Z"/>
        </w:rPr>
      </w:pPr>
      <w:del w:id="598" w:author="Drąsutis,Evaldas E." w:date="2024-12-09T13:02:00Z" w16du:dateUtc="2024-12-09T12:02:00Z">
        <w:r w:rsidRPr="00950106" w:rsidDel="005F3532">
          <w:delText>The project focused on integrating interactive mapping features using Leaflet and React to enhance the user experience for navigating and routing. We implemented a responsive design that dynamically adjusts to different screen sizes, ensuring accessibility across devices. Geolocation functionality was incorporated, allowing users to toggle location tracking on or off, with the map dynamically updating based on their position. Routing results were displayed in a custom container that replaced the default Leaflet Routing Machine UI, providing a seamless and cohesive integration into the app’s interface. Additionally, map responsiveness and routing performance were optimized for smooth user interactions.</w:delText>
        </w:r>
      </w:del>
    </w:p>
    <w:p w14:paraId="62DE935E" w14:textId="3FDD1609" w:rsidR="00950106" w:rsidDel="005F3532" w:rsidRDefault="00950106" w:rsidP="00950106">
      <w:pPr>
        <w:rPr>
          <w:del w:id="599" w:author="Drąsutis,Evaldas E." w:date="2024-12-09T13:02:00Z" w16du:dateUtc="2024-12-09T12:02:00Z"/>
        </w:rPr>
      </w:pPr>
    </w:p>
    <w:p w14:paraId="180DC7EC" w14:textId="1FA33681" w:rsidR="00950106" w:rsidRPr="00950106" w:rsidDel="005F3532" w:rsidRDefault="00950106" w:rsidP="00950106">
      <w:pPr>
        <w:rPr>
          <w:del w:id="600" w:author="Drąsutis,Evaldas E." w:date="2024-12-09T13:02:00Z" w16du:dateUtc="2024-12-09T12:02:00Z"/>
        </w:rPr>
      </w:pPr>
    </w:p>
    <w:p w14:paraId="755EFFFC" w14:textId="536EC788" w:rsidR="009028C6" w:rsidDel="005F3532" w:rsidRDefault="009028C6" w:rsidP="009028C6">
      <w:pPr>
        <w:rPr>
          <w:del w:id="601" w:author="Drąsutis,Evaldas E." w:date="2024-12-09T13:02:00Z" w16du:dateUtc="2024-12-09T12:02:00Z"/>
        </w:rPr>
      </w:pPr>
    </w:p>
    <w:p w14:paraId="3067C544" w14:textId="4C0B9F1A" w:rsidR="009028C6" w:rsidDel="005F3532" w:rsidRDefault="009028C6" w:rsidP="00A84598">
      <w:pPr>
        <w:pStyle w:val="Heading2"/>
        <w:numPr>
          <w:ilvl w:val="2"/>
          <w:numId w:val="23"/>
        </w:numPr>
        <w:rPr>
          <w:del w:id="602" w:author="Drąsutis,Evaldas E." w:date="2024-12-09T13:02:00Z" w16du:dateUtc="2024-12-09T12:02:00Z"/>
        </w:rPr>
        <w:pPrChange w:id="603" w:author="Drąsutis,Evaldas E." w:date="2024-12-09T11:12:00Z" w16du:dateUtc="2024-12-09T10:12:00Z">
          <w:pPr>
            <w:pStyle w:val="Heading2"/>
            <w:numPr>
              <w:ilvl w:val="2"/>
              <w:numId w:val="2"/>
            </w:numPr>
            <w:ind w:left="1224" w:hanging="504"/>
          </w:pPr>
        </w:pPrChange>
      </w:pPr>
      <w:bookmarkStart w:id="604" w:name="_Toc183343136"/>
      <w:bookmarkStart w:id="605" w:name="_Toc183344134"/>
      <w:del w:id="606" w:author="Drąsutis,Evaldas E." w:date="2024-12-09T13:02:00Z" w16du:dateUtc="2024-12-09T12:02:00Z">
        <w:r w:rsidDel="005F3532">
          <w:delText>API implementation</w:delText>
        </w:r>
        <w:bookmarkEnd w:id="604"/>
        <w:bookmarkEnd w:id="605"/>
      </w:del>
    </w:p>
    <w:p w14:paraId="27722457" w14:textId="63A0AAC0" w:rsidR="00950106" w:rsidDel="005F3532" w:rsidRDefault="00950106" w:rsidP="00950106">
      <w:pPr>
        <w:rPr>
          <w:del w:id="607" w:author="Drąsutis,Evaldas E." w:date="2024-12-09T13:02:00Z" w16du:dateUtc="2024-12-09T12:02:00Z"/>
        </w:rPr>
      </w:pPr>
      <w:del w:id="608" w:author="Drąsutis,Evaldas E." w:date="2024-12-09T13:02:00Z" w16du:dateUtc="2024-12-09T12:02:00Z">
        <w:r w:rsidDel="005F3532">
          <w:delText>The implementation involved building a disruption notifications and trip-planning features using API’s and external data sources (NS,</w:delText>
        </w:r>
        <w:r w:rsidR="001A467D" w:rsidDel="005F3532">
          <w:delText>9292, GTFS</w:delText>
        </w:r>
        <w:r w:rsidDel="005F3532">
          <w:delText>) for public transportation information. It integrates functionality to fet</w:delText>
        </w:r>
        <w:r w:rsidR="005E3B63" w:rsidDel="005F3532">
          <w:delText>c</w:delText>
        </w:r>
        <w:r w:rsidDel="005F3532">
          <w:delText>h and process trip details, manages disruption information, and displays relevant travel data in a structured format.</w:delText>
        </w:r>
      </w:del>
    </w:p>
    <w:p w14:paraId="79B2D1ED" w14:textId="64600242" w:rsidR="00950106" w:rsidRPr="00950106" w:rsidDel="005F3532" w:rsidRDefault="00950106" w:rsidP="00950106">
      <w:pPr>
        <w:rPr>
          <w:del w:id="609" w:author="Drąsutis,Evaldas E." w:date="2024-12-09T13:02:00Z" w16du:dateUtc="2024-12-09T12:02:00Z"/>
        </w:rPr>
      </w:pPr>
      <w:del w:id="610" w:author="Drąsutis,Evaldas E." w:date="2024-12-09T13:02:00Z" w16du:dateUtc="2024-12-09T12:02:00Z">
        <w:r w:rsidDel="005F3532">
          <w:delText>This backend feature is develop</w:delText>
        </w:r>
        <w:r w:rsidR="005E3B63" w:rsidDel="005F3532">
          <w:delText>ed</w:delText>
        </w:r>
        <w:r w:rsidDel="005F3532">
          <w:delText xml:space="preserve"> in java spring boot, while parts of the application </w:delText>
        </w:r>
        <w:r w:rsidR="001A467D" w:rsidDel="005F3532">
          <w:delText>make</w:delText>
        </w:r>
        <w:r w:rsidDel="005F3532">
          <w:delText xml:space="preserve"> use of tools like OpenTripPlanner, React Leaflet, and GTFS data for mapping and routing.</w:delText>
        </w:r>
      </w:del>
    </w:p>
    <w:p w14:paraId="5CEBD5F4" w14:textId="52439C15" w:rsidR="009028C6" w:rsidDel="005F3532" w:rsidRDefault="009028C6" w:rsidP="009028C6">
      <w:pPr>
        <w:rPr>
          <w:del w:id="611" w:author="Drąsutis,Evaldas E." w:date="2024-12-09T13:02:00Z" w16du:dateUtc="2024-12-09T12:02:00Z"/>
        </w:rPr>
      </w:pPr>
    </w:p>
    <w:p w14:paraId="33A09874" w14:textId="7433DC48" w:rsidR="009028C6" w:rsidDel="005F3532" w:rsidRDefault="009028C6" w:rsidP="00A84598">
      <w:pPr>
        <w:pStyle w:val="Heading2"/>
        <w:numPr>
          <w:ilvl w:val="2"/>
          <w:numId w:val="23"/>
        </w:numPr>
        <w:rPr>
          <w:del w:id="612" w:author="Drąsutis,Evaldas E." w:date="2024-12-09T13:02:00Z" w16du:dateUtc="2024-12-09T12:02:00Z"/>
        </w:rPr>
        <w:pPrChange w:id="613" w:author="Drąsutis,Evaldas E." w:date="2024-12-09T11:12:00Z" w16du:dateUtc="2024-12-09T10:12:00Z">
          <w:pPr>
            <w:pStyle w:val="Heading2"/>
            <w:numPr>
              <w:ilvl w:val="2"/>
              <w:numId w:val="2"/>
            </w:numPr>
            <w:ind w:left="1224" w:hanging="504"/>
          </w:pPr>
        </w:pPrChange>
      </w:pPr>
      <w:bookmarkStart w:id="614" w:name="_Toc183343137"/>
      <w:bookmarkStart w:id="615" w:name="_Toc183344135"/>
      <w:del w:id="616" w:author="Drąsutis,Evaldas E." w:date="2024-12-09T13:02:00Z" w16du:dateUtc="2024-12-09T12:02:00Z">
        <w:r w:rsidDel="005F3532">
          <w:delText>Navigation and routing</w:delText>
        </w:r>
        <w:bookmarkEnd w:id="614"/>
        <w:bookmarkEnd w:id="615"/>
      </w:del>
    </w:p>
    <w:p w14:paraId="0DEC02B0" w14:textId="37B1154A" w:rsidR="00950106" w:rsidRPr="00950106" w:rsidDel="005F3532" w:rsidRDefault="00950106" w:rsidP="00950106">
      <w:pPr>
        <w:rPr>
          <w:del w:id="617" w:author="Drąsutis,Evaldas E." w:date="2024-12-09T13:02:00Z" w16du:dateUtc="2024-12-09T12:02:00Z"/>
        </w:rPr>
      </w:pPr>
      <w:del w:id="618" w:author="Drąsutis,Evaldas E." w:date="2024-12-09T13:02:00Z" w16du:dateUtc="2024-12-09T12:02:00Z">
        <w:r w:rsidRPr="00950106" w:rsidDel="005F3532">
          <w:delText xml:space="preserve">Advanced customizations were applied to the Leaflet Routing Machine to display routes, waypoints, and itineraries in a user-friendly manner. CSS modules were used to override node module styles, such as button placements, container sizes, and error message appearances, ensuring alignment with the application’s visual design. Routing results were extracted and styled to match the layout, improving readability </w:delText>
        </w:r>
        <w:commentRangeStart w:id="619"/>
        <w:r w:rsidRPr="00950106" w:rsidDel="005F3532">
          <w:delText>and</w:delText>
        </w:r>
        <w:commentRangeEnd w:id="619"/>
        <w:r w:rsidR="002D4C37" w:rsidDel="005F3532">
          <w:rPr>
            <w:rStyle w:val="CommentReference"/>
          </w:rPr>
          <w:commentReference w:id="619"/>
        </w:r>
        <w:r w:rsidRPr="00950106" w:rsidDel="005F3532">
          <w:delText xml:space="preserve"> usability. These modifications enhanced the navigation experience by tailoring routing information display and improving map controls. The project successfully combined interactivity, real-time updates, and custom styling, resulting in an intuitive and visually cohesive routing system.</w:delText>
        </w:r>
      </w:del>
    </w:p>
    <w:p w14:paraId="333D7870" w14:textId="1F8A8403" w:rsidR="009028C6" w:rsidDel="005F3532" w:rsidRDefault="009028C6" w:rsidP="009028C6">
      <w:pPr>
        <w:rPr>
          <w:del w:id="620" w:author="Drąsutis,Evaldas E." w:date="2024-12-09T13:02:00Z" w16du:dateUtc="2024-12-09T12:02:00Z"/>
        </w:rPr>
      </w:pPr>
    </w:p>
    <w:p w14:paraId="7FBDBF5C" w14:textId="1FF72F8C" w:rsidR="009028C6" w:rsidDel="005F3532" w:rsidRDefault="009028C6" w:rsidP="009028C6">
      <w:pPr>
        <w:rPr>
          <w:del w:id="621" w:author="Drąsutis,Evaldas E." w:date="2024-12-09T13:02:00Z" w16du:dateUtc="2024-12-09T12:02:00Z"/>
        </w:rPr>
      </w:pPr>
    </w:p>
    <w:p w14:paraId="6F2E3311" w14:textId="7C09370B" w:rsidR="009028C6" w:rsidDel="005F3532" w:rsidRDefault="009028C6" w:rsidP="00A84598">
      <w:pPr>
        <w:pStyle w:val="Heading1"/>
        <w:numPr>
          <w:ilvl w:val="0"/>
          <w:numId w:val="23"/>
        </w:numPr>
        <w:rPr>
          <w:del w:id="622" w:author="Drąsutis,Evaldas E." w:date="2024-12-09T13:02:00Z" w16du:dateUtc="2024-12-09T12:02:00Z"/>
        </w:rPr>
        <w:pPrChange w:id="623" w:author="Drąsutis,Evaldas E." w:date="2024-12-09T11:12:00Z" w16du:dateUtc="2024-12-09T10:12:00Z">
          <w:pPr>
            <w:pStyle w:val="Heading1"/>
            <w:numPr>
              <w:numId w:val="2"/>
            </w:numPr>
            <w:ind w:left="360" w:hanging="360"/>
          </w:pPr>
        </w:pPrChange>
      </w:pPr>
      <w:bookmarkStart w:id="624" w:name="_Toc183343138"/>
      <w:bookmarkStart w:id="625" w:name="_Toc183344136"/>
      <w:del w:id="626" w:author="Drąsutis,Evaldas E." w:date="2024-12-09T13:02:00Z" w16du:dateUtc="2024-12-09T12:02:00Z">
        <w:r w:rsidDel="005F3532">
          <w:delText>Implementation</w:delText>
        </w:r>
        <w:bookmarkEnd w:id="624"/>
        <w:bookmarkEnd w:id="625"/>
      </w:del>
    </w:p>
    <w:p w14:paraId="42EE8D65" w14:textId="08919BA8" w:rsidR="009028C6" w:rsidDel="005F3532" w:rsidRDefault="009028C6" w:rsidP="009028C6">
      <w:pPr>
        <w:rPr>
          <w:del w:id="627" w:author="Drąsutis,Evaldas E." w:date="2024-12-09T13:02:00Z" w16du:dateUtc="2024-12-09T12:02:00Z"/>
        </w:rPr>
      </w:pPr>
    </w:p>
    <w:p w14:paraId="75438B42" w14:textId="5B4E0562" w:rsidR="009028C6" w:rsidDel="005F3532" w:rsidRDefault="009028C6" w:rsidP="00A84598">
      <w:pPr>
        <w:pStyle w:val="Heading2"/>
        <w:numPr>
          <w:ilvl w:val="1"/>
          <w:numId w:val="23"/>
        </w:numPr>
        <w:rPr>
          <w:del w:id="628" w:author="Drąsutis,Evaldas E." w:date="2024-12-09T13:02:00Z" w16du:dateUtc="2024-12-09T12:02:00Z"/>
        </w:rPr>
        <w:pPrChange w:id="629" w:author="Drąsutis,Evaldas E." w:date="2024-12-09T11:12:00Z" w16du:dateUtc="2024-12-09T10:12:00Z">
          <w:pPr>
            <w:pStyle w:val="Heading2"/>
            <w:numPr>
              <w:ilvl w:val="1"/>
              <w:numId w:val="2"/>
            </w:numPr>
            <w:ind w:left="792" w:hanging="432"/>
          </w:pPr>
        </w:pPrChange>
      </w:pPr>
      <w:bookmarkStart w:id="630" w:name="_Toc183343139"/>
      <w:bookmarkStart w:id="631" w:name="_Toc183344137"/>
      <w:del w:id="632" w:author="Drąsutis,Evaldas E." w:date="2024-12-09T13:02:00Z" w16du:dateUtc="2024-12-09T12:02:00Z">
        <w:r w:rsidDel="005F3532">
          <w:delText>Back-end work</w:delText>
        </w:r>
        <w:bookmarkEnd w:id="630"/>
        <w:bookmarkEnd w:id="631"/>
      </w:del>
    </w:p>
    <w:p w14:paraId="1824CF9C" w14:textId="5B316E98" w:rsidR="009028C6" w:rsidDel="005F3532" w:rsidRDefault="009028C6" w:rsidP="009028C6">
      <w:pPr>
        <w:rPr>
          <w:del w:id="633" w:author="Drąsutis,Evaldas E." w:date="2024-12-09T13:02:00Z" w16du:dateUtc="2024-12-09T12:02:00Z"/>
        </w:rPr>
      </w:pPr>
    </w:p>
    <w:p w14:paraId="45EED968" w14:textId="78ECE096" w:rsidR="009028C6" w:rsidDel="005F3532" w:rsidRDefault="009028C6" w:rsidP="00A84598">
      <w:pPr>
        <w:pStyle w:val="Heading2"/>
        <w:numPr>
          <w:ilvl w:val="2"/>
          <w:numId w:val="23"/>
        </w:numPr>
        <w:rPr>
          <w:del w:id="634" w:author="Drąsutis,Evaldas E." w:date="2024-12-09T13:02:00Z" w16du:dateUtc="2024-12-09T12:02:00Z"/>
        </w:rPr>
        <w:pPrChange w:id="635" w:author="Drąsutis,Evaldas E." w:date="2024-12-09T11:12:00Z" w16du:dateUtc="2024-12-09T10:12:00Z">
          <w:pPr>
            <w:pStyle w:val="Heading2"/>
            <w:numPr>
              <w:ilvl w:val="2"/>
              <w:numId w:val="2"/>
            </w:numPr>
            <w:ind w:left="1224" w:hanging="504"/>
          </w:pPr>
        </w:pPrChange>
      </w:pPr>
      <w:bookmarkStart w:id="636" w:name="_Toc183343140"/>
      <w:bookmarkStart w:id="637" w:name="_Toc183344138"/>
      <w:del w:id="638" w:author="Drąsutis,Evaldas E." w:date="2024-12-09T13:02:00Z" w16du:dateUtc="2024-12-09T12:02:00Z">
        <w:r w:rsidDel="005F3532">
          <w:delText>Public transportation API implementation</w:delText>
        </w:r>
        <w:bookmarkEnd w:id="636"/>
        <w:bookmarkEnd w:id="637"/>
      </w:del>
    </w:p>
    <w:p w14:paraId="07E1A3C6" w14:textId="3270E616" w:rsidR="005E3B63" w:rsidDel="005F3532" w:rsidRDefault="005E3B63" w:rsidP="005E3B63">
      <w:pPr>
        <w:rPr>
          <w:del w:id="639" w:author="Drąsutis,Evaldas E." w:date="2024-12-09T13:02:00Z" w16du:dateUtc="2024-12-09T12:02:00Z"/>
        </w:rPr>
      </w:pPr>
    </w:p>
    <w:p w14:paraId="28FAC459" w14:textId="30379CC1" w:rsidR="005E3B63" w:rsidDel="005F3532" w:rsidRDefault="005E3B63" w:rsidP="005E3B63">
      <w:pPr>
        <w:rPr>
          <w:del w:id="640" w:author="Drąsutis,Evaldas E." w:date="2024-12-09T13:02:00Z" w16du:dateUtc="2024-12-09T12:02:00Z"/>
        </w:rPr>
      </w:pPr>
    </w:p>
    <w:p w14:paraId="5F635F48" w14:textId="1DBB5E04" w:rsidR="005E3B63" w:rsidRPr="005E3B63" w:rsidDel="005F3532" w:rsidRDefault="005E3B63" w:rsidP="005E3B63">
      <w:pPr>
        <w:rPr>
          <w:del w:id="641" w:author="Drąsutis,Evaldas E." w:date="2024-12-09T13:02:00Z" w16du:dateUtc="2024-12-09T12:02:00Z"/>
        </w:rPr>
      </w:pPr>
      <w:del w:id="642" w:author="Drąsutis,Evaldas E." w:date="2024-12-09T13:02:00Z" w16du:dateUtc="2024-12-09T12:02:00Z">
        <w:r w:rsidRPr="005E3B63" w:rsidDel="005F3532">
          <w:rPr>
            <w:noProof/>
          </w:rPr>
          <w:drawing>
            <wp:inline distT="0" distB="0" distL="0" distR="0" wp14:anchorId="33F5D8B5" wp14:editId="132E8C2C">
              <wp:extent cx="3756399" cy="2403764"/>
              <wp:effectExtent l="0" t="0" r="0" b="0"/>
              <wp:docPr id="20720474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47433" name="Picture 1" descr="A screenshot of a computer program&#10;&#10;Description automatically generated"/>
                      <pic:cNvPicPr/>
                    </pic:nvPicPr>
                    <pic:blipFill>
                      <a:blip r:embed="rId17"/>
                      <a:stretch>
                        <a:fillRect/>
                      </a:stretch>
                    </pic:blipFill>
                    <pic:spPr>
                      <a:xfrm>
                        <a:off x="0" y="0"/>
                        <a:ext cx="3761125" cy="2406788"/>
                      </a:xfrm>
                      <a:prstGeom prst="rect">
                        <a:avLst/>
                      </a:prstGeom>
                    </pic:spPr>
                  </pic:pic>
                </a:graphicData>
              </a:graphic>
            </wp:inline>
          </w:drawing>
        </w:r>
      </w:del>
    </w:p>
    <w:p w14:paraId="45F47804" w14:textId="38127879" w:rsidR="009028C6" w:rsidDel="005F3532" w:rsidRDefault="009028C6" w:rsidP="009028C6">
      <w:pPr>
        <w:rPr>
          <w:del w:id="643" w:author="Drąsutis,Evaldas E." w:date="2024-12-09T13:02:00Z" w16du:dateUtc="2024-12-09T12:02:00Z"/>
        </w:rPr>
      </w:pPr>
    </w:p>
    <w:p w14:paraId="59FA53E3" w14:textId="01A0DE25" w:rsidR="005E3B63" w:rsidDel="005F3532" w:rsidRDefault="005E3B63" w:rsidP="009028C6">
      <w:pPr>
        <w:rPr>
          <w:del w:id="644" w:author="Drąsutis,Evaldas E." w:date="2024-12-09T13:02:00Z" w16du:dateUtc="2024-12-09T12:02:00Z"/>
        </w:rPr>
      </w:pPr>
      <w:del w:id="645" w:author="Drąsutis,Evaldas E." w:date="2024-12-09T13:02:00Z" w16du:dateUtc="2024-12-09T12:02:00Z">
        <w:r w:rsidDel="005F3532">
          <w:delText xml:space="preserve">Here you can see a class where </w:delText>
        </w:r>
      </w:del>
      <w:del w:id="646" w:author="Drąsutis,Evaldas E." w:date="2024-12-09T10:41:00Z" w16du:dateUtc="2024-12-09T09:41:00Z">
        <w:r w:rsidDel="005555F9">
          <w:delText>I</w:delText>
        </w:r>
      </w:del>
      <w:del w:id="647" w:author="Drąsutis,Evaldas E." w:date="2024-12-09T13:02:00Z" w16du:dateUtc="2024-12-09T12:02:00Z">
        <w:r w:rsidDel="005F3532">
          <w:delText xml:space="preserve"> store different endpoints from </w:delText>
        </w:r>
      </w:del>
      <w:del w:id="648" w:author="Drąsutis,Evaldas E." w:date="2024-12-09T10:41:00Z" w16du:dateUtc="2024-12-09T09:41:00Z">
        <w:r w:rsidDel="005555F9">
          <w:delText xml:space="preserve">my </w:delText>
        </w:r>
      </w:del>
      <w:del w:id="649" w:author="Drąsutis,Evaldas E." w:date="2024-12-09T13:02:00Z" w16du:dateUtc="2024-12-09T12:02:00Z">
        <w:r w:rsidDel="005F3532">
          <w:delText>sources.</w:delText>
        </w:r>
      </w:del>
    </w:p>
    <w:p w14:paraId="652DB1C3" w14:textId="1376F2C8" w:rsidR="005E3B63" w:rsidDel="005F3532" w:rsidRDefault="005E3B63" w:rsidP="009028C6">
      <w:pPr>
        <w:rPr>
          <w:del w:id="650" w:author="Drąsutis,Evaldas E." w:date="2024-12-09T13:02:00Z" w16du:dateUtc="2024-12-09T12:02:00Z"/>
        </w:rPr>
      </w:pPr>
    </w:p>
    <w:p w14:paraId="77E13741" w14:textId="554CA51E" w:rsidR="005E3B63" w:rsidDel="005F3532" w:rsidRDefault="005E3B63" w:rsidP="009028C6">
      <w:pPr>
        <w:rPr>
          <w:del w:id="651" w:author="Drąsutis,Evaldas E." w:date="2024-12-09T13:02:00Z" w16du:dateUtc="2024-12-09T12:02:00Z"/>
        </w:rPr>
      </w:pPr>
    </w:p>
    <w:p w14:paraId="3E9BD650" w14:textId="084F2AD0" w:rsidR="005E3B63" w:rsidDel="005F3532" w:rsidRDefault="005E3B63" w:rsidP="009028C6">
      <w:pPr>
        <w:rPr>
          <w:del w:id="652" w:author="Drąsutis,Evaldas E." w:date="2024-12-09T13:02:00Z" w16du:dateUtc="2024-12-09T12:02:00Z"/>
        </w:rPr>
      </w:pPr>
      <w:del w:id="653" w:author="Drąsutis,Evaldas E." w:date="2024-12-09T13:02:00Z" w16du:dateUtc="2024-12-09T12:02:00Z">
        <w:r w:rsidRPr="005E3B63" w:rsidDel="005F3532">
          <w:rPr>
            <w:noProof/>
          </w:rPr>
          <w:drawing>
            <wp:inline distT="0" distB="0" distL="0" distR="0" wp14:anchorId="730D68EC" wp14:editId="084A4016">
              <wp:extent cx="5759450" cy="3296920"/>
              <wp:effectExtent l="0" t="0" r="0" b="0"/>
              <wp:docPr id="19719466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46687" name="Picture 1" descr="A computer screen shot of a program code&#10;&#10;Description automatically generated"/>
                      <pic:cNvPicPr/>
                    </pic:nvPicPr>
                    <pic:blipFill>
                      <a:blip r:embed="rId18"/>
                      <a:stretch>
                        <a:fillRect/>
                      </a:stretch>
                    </pic:blipFill>
                    <pic:spPr>
                      <a:xfrm>
                        <a:off x="0" y="0"/>
                        <a:ext cx="5759450" cy="3296920"/>
                      </a:xfrm>
                      <a:prstGeom prst="rect">
                        <a:avLst/>
                      </a:prstGeom>
                    </pic:spPr>
                  </pic:pic>
                </a:graphicData>
              </a:graphic>
            </wp:inline>
          </w:drawing>
        </w:r>
      </w:del>
    </w:p>
    <w:p w14:paraId="605A6E67" w14:textId="602A22E9" w:rsidR="005E3B63" w:rsidDel="005F3532" w:rsidRDefault="005E3B63" w:rsidP="009028C6">
      <w:pPr>
        <w:rPr>
          <w:del w:id="654" w:author="Drąsutis,Evaldas E." w:date="2024-12-09T13:02:00Z" w16du:dateUtc="2024-12-09T12:02:00Z"/>
        </w:rPr>
      </w:pPr>
    </w:p>
    <w:p w14:paraId="62187E7D" w14:textId="268185DE" w:rsidR="005E3B63" w:rsidDel="005F3532" w:rsidRDefault="005E3B63" w:rsidP="009028C6">
      <w:pPr>
        <w:rPr>
          <w:del w:id="655" w:author="Drąsutis,Evaldas E." w:date="2024-12-09T13:02:00Z" w16du:dateUtc="2024-12-09T12:02:00Z"/>
        </w:rPr>
      </w:pPr>
      <w:del w:id="656" w:author="Drąsutis,Evaldas E." w:date="2024-12-09T13:02:00Z" w16du:dateUtc="2024-12-09T12:02:00Z">
        <w:r w:rsidDel="005F3532">
          <w:delText>This class assist to creating a class instance replicating the parameters from the ns API calls</w:delText>
        </w:r>
        <w:r w:rsidR="002A2131" w:rsidDel="005F3532">
          <w:delText>.</w:delText>
        </w:r>
      </w:del>
    </w:p>
    <w:p w14:paraId="0315878A" w14:textId="51F95616" w:rsidR="002A2131" w:rsidDel="005F3532" w:rsidRDefault="002A2131" w:rsidP="009028C6">
      <w:pPr>
        <w:rPr>
          <w:del w:id="657" w:author="Drąsutis,Evaldas E." w:date="2024-12-09T13:02:00Z" w16du:dateUtc="2024-12-09T12:02:00Z"/>
        </w:rPr>
      </w:pPr>
    </w:p>
    <w:p w14:paraId="7616B901" w14:textId="13B63E51" w:rsidR="002A2131" w:rsidDel="005F3532" w:rsidRDefault="002A2131" w:rsidP="009028C6">
      <w:pPr>
        <w:rPr>
          <w:del w:id="658" w:author="Drąsutis,Evaldas E." w:date="2024-12-09T13:02:00Z" w16du:dateUtc="2024-12-09T12:02:00Z"/>
        </w:rPr>
      </w:pPr>
      <w:del w:id="659" w:author="Drąsutis,Evaldas E." w:date="2024-12-09T13:02:00Z" w16du:dateUtc="2024-12-09T12:02:00Z">
        <w:r w:rsidRPr="002A2131" w:rsidDel="005F3532">
          <w:rPr>
            <w:noProof/>
          </w:rPr>
          <w:drawing>
            <wp:inline distT="0" distB="0" distL="0" distR="0" wp14:anchorId="26844A53" wp14:editId="4F0D34AA">
              <wp:extent cx="3011330" cy="2635827"/>
              <wp:effectExtent l="0" t="0" r="0" b="0"/>
              <wp:docPr id="20869489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48973" name="Picture 1" descr="A screen shot of a computer program&#10;&#10;Description automatically generated"/>
                      <pic:cNvPicPr/>
                    </pic:nvPicPr>
                    <pic:blipFill>
                      <a:blip r:embed="rId19"/>
                      <a:stretch>
                        <a:fillRect/>
                      </a:stretch>
                    </pic:blipFill>
                    <pic:spPr>
                      <a:xfrm>
                        <a:off x="0" y="0"/>
                        <a:ext cx="3020309" cy="2643687"/>
                      </a:xfrm>
                      <a:prstGeom prst="rect">
                        <a:avLst/>
                      </a:prstGeom>
                    </pic:spPr>
                  </pic:pic>
                </a:graphicData>
              </a:graphic>
            </wp:inline>
          </w:drawing>
        </w:r>
      </w:del>
    </w:p>
    <w:p w14:paraId="486B147E" w14:textId="518170FB" w:rsidR="002A2131" w:rsidDel="005F3532" w:rsidRDefault="002A2131" w:rsidP="009028C6">
      <w:pPr>
        <w:rPr>
          <w:del w:id="660" w:author="Drąsutis,Evaldas E." w:date="2024-12-09T13:02:00Z" w16du:dateUtc="2024-12-09T12:02:00Z"/>
        </w:rPr>
      </w:pPr>
    </w:p>
    <w:p w14:paraId="7F1654CB" w14:textId="71F94466" w:rsidR="002A2131" w:rsidDel="005F3532" w:rsidRDefault="002A2131" w:rsidP="009028C6">
      <w:pPr>
        <w:rPr>
          <w:del w:id="661" w:author="Drąsutis,Evaldas E." w:date="2024-12-09T13:02:00Z" w16du:dateUtc="2024-12-09T12:02:00Z"/>
        </w:rPr>
      </w:pPr>
      <w:del w:id="662" w:author="Drąsutis,Evaldas E." w:date="2024-12-09T13:02:00Z" w16du:dateUtc="2024-12-09T12:02:00Z">
        <w:r w:rsidDel="005F3532">
          <w:delText xml:space="preserve">The layout of the </w:delText>
        </w:r>
        <w:r w:rsidR="001A467D" w:rsidDel="005F3532">
          <w:delText>API</w:delText>
        </w:r>
        <w:r w:rsidDel="005F3532">
          <w:delText xml:space="preserve"> calls comes as a </w:delText>
        </w:r>
        <w:r w:rsidR="001A467D" w:rsidDel="005F3532">
          <w:delText>nested JSON file,</w:delText>
        </w:r>
        <w:r w:rsidDel="005F3532">
          <w:delText xml:space="preserve"> so I tried replicating the class structure to obtain all the necessary the information from NS API.</w:delText>
        </w:r>
      </w:del>
    </w:p>
    <w:p w14:paraId="2A08722B" w14:textId="02C1F41F" w:rsidR="002A2131" w:rsidDel="005F3532" w:rsidRDefault="002A2131" w:rsidP="009028C6">
      <w:pPr>
        <w:rPr>
          <w:del w:id="663" w:author="Drąsutis,Evaldas E." w:date="2024-12-09T13:02:00Z" w16du:dateUtc="2024-12-09T12:02:00Z"/>
        </w:rPr>
      </w:pPr>
    </w:p>
    <w:p w14:paraId="0ABD1E4D" w14:textId="0A21D454" w:rsidR="002A2131" w:rsidDel="005F3532" w:rsidRDefault="002A2131" w:rsidP="009028C6">
      <w:pPr>
        <w:rPr>
          <w:del w:id="664" w:author="Drąsutis,Evaldas E." w:date="2024-12-09T13:02:00Z" w16du:dateUtc="2024-12-09T12:02:00Z"/>
        </w:rPr>
      </w:pPr>
      <w:del w:id="665" w:author="Drąsutis,Evaldas E." w:date="2024-12-09T13:02:00Z" w16du:dateUtc="2024-12-09T12:02:00Z">
        <w:r w:rsidRPr="002A2131" w:rsidDel="005F3532">
          <w:rPr>
            <w:noProof/>
          </w:rPr>
          <w:drawing>
            <wp:inline distT="0" distB="0" distL="0" distR="0" wp14:anchorId="0C84CD1C" wp14:editId="68FE5201">
              <wp:extent cx="5759450" cy="4300855"/>
              <wp:effectExtent l="0" t="0" r="0" b="4445"/>
              <wp:docPr id="6370608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60897" name="Picture 1" descr="A screenshot of a computer program&#10;&#10;Description automatically generated"/>
                      <pic:cNvPicPr/>
                    </pic:nvPicPr>
                    <pic:blipFill>
                      <a:blip r:embed="rId20"/>
                      <a:stretch>
                        <a:fillRect/>
                      </a:stretch>
                    </pic:blipFill>
                    <pic:spPr>
                      <a:xfrm>
                        <a:off x="0" y="0"/>
                        <a:ext cx="5759450" cy="4300855"/>
                      </a:xfrm>
                      <a:prstGeom prst="rect">
                        <a:avLst/>
                      </a:prstGeom>
                    </pic:spPr>
                  </pic:pic>
                </a:graphicData>
              </a:graphic>
            </wp:inline>
          </w:drawing>
        </w:r>
      </w:del>
    </w:p>
    <w:p w14:paraId="081D030B" w14:textId="4C7FEFA3" w:rsidR="002A2131" w:rsidDel="005F3532" w:rsidRDefault="002A2131" w:rsidP="009028C6">
      <w:pPr>
        <w:rPr>
          <w:del w:id="666" w:author="Drąsutis,Evaldas E." w:date="2024-12-09T13:02:00Z" w16du:dateUtc="2024-12-09T12:02:00Z"/>
        </w:rPr>
      </w:pPr>
      <w:del w:id="667" w:author="Drąsutis,Evaldas E." w:date="2024-12-09T13:02:00Z" w16du:dateUtc="2024-12-09T12:02:00Z">
        <w:r w:rsidDel="005F3532">
          <w:delText>The endpoint provides information on the intermediate destination travelling to the selected endpoints.</w:delText>
        </w:r>
      </w:del>
    </w:p>
    <w:p w14:paraId="4329AC58" w14:textId="631920CC" w:rsidR="002A2131" w:rsidDel="005F3532" w:rsidRDefault="002A2131" w:rsidP="009028C6">
      <w:pPr>
        <w:rPr>
          <w:del w:id="668" w:author="Drąsutis,Evaldas E." w:date="2024-12-09T13:02:00Z" w16du:dateUtc="2024-12-09T12:02:00Z"/>
        </w:rPr>
      </w:pPr>
    </w:p>
    <w:p w14:paraId="77EB836E" w14:textId="35038184" w:rsidR="009028C6" w:rsidDel="005F3532" w:rsidRDefault="009028C6" w:rsidP="00A84598">
      <w:pPr>
        <w:pStyle w:val="Heading2"/>
        <w:numPr>
          <w:ilvl w:val="2"/>
          <w:numId w:val="23"/>
        </w:numPr>
        <w:rPr>
          <w:del w:id="669" w:author="Drąsutis,Evaldas E." w:date="2024-12-09T13:02:00Z" w16du:dateUtc="2024-12-09T12:02:00Z"/>
        </w:rPr>
        <w:pPrChange w:id="670" w:author="Drąsutis,Evaldas E." w:date="2024-12-09T11:12:00Z" w16du:dateUtc="2024-12-09T10:12:00Z">
          <w:pPr>
            <w:pStyle w:val="Heading2"/>
            <w:numPr>
              <w:ilvl w:val="2"/>
              <w:numId w:val="2"/>
            </w:numPr>
            <w:ind w:left="1224" w:hanging="504"/>
          </w:pPr>
        </w:pPrChange>
      </w:pPr>
      <w:bookmarkStart w:id="671" w:name="_Toc183343141"/>
      <w:bookmarkStart w:id="672" w:name="_Toc183344139"/>
      <w:del w:id="673" w:author="Drąsutis,Evaldas E." w:date="2024-12-09T13:02:00Z" w16du:dateUtc="2024-12-09T12:02:00Z">
        <w:r w:rsidDel="005F3532">
          <w:delText>Geographical d</w:delText>
        </w:r>
        <w:r w:rsidR="002A2131" w:rsidDel="005F3532">
          <w:delText>ata analysis</w:delText>
        </w:r>
        <w:bookmarkEnd w:id="671"/>
        <w:bookmarkEnd w:id="672"/>
      </w:del>
    </w:p>
    <w:p w14:paraId="004F59A3" w14:textId="0E14698B" w:rsidR="002A2131" w:rsidDel="005F3532" w:rsidRDefault="002A2131" w:rsidP="002A2131">
      <w:pPr>
        <w:rPr>
          <w:del w:id="674" w:author="Drąsutis,Evaldas E." w:date="2024-12-09T13:02:00Z" w16du:dateUtc="2024-12-09T12:02:00Z"/>
        </w:rPr>
      </w:pPr>
      <w:del w:id="675" w:author="Drąsutis,Evaldas E." w:date="2024-12-09T13:02:00Z" w16du:dateUtc="2024-12-09T12:02:00Z">
        <w:r w:rsidDel="005F3532">
          <w:delText xml:space="preserve">To accessing the status of the GTFS data I tried applying some big data analysis using python </w:delText>
        </w:r>
        <w:r w:rsidR="001A467D" w:rsidDel="005F3532">
          <w:delText>panda’s</w:delText>
        </w:r>
        <w:r w:rsidDel="005F3532">
          <w:delText xml:space="preserve"> library. Estimating the </w:delText>
        </w:r>
        <w:r w:rsidR="001A467D" w:rsidDel="005F3532">
          <w:delText>number</w:delText>
        </w:r>
        <w:r w:rsidDel="005F3532">
          <w:delText xml:space="preserve"> of null values and getting insight on how to format the data to be </w:delText>
        </w:r>
        <w:r w:rsidR="001A467D" w:rsidDel="005F3532">
          <w:delText>easily</w:delText>
        </w:r>
        <w:r w:rsidDel="005F3532">
          <w:delText xml:space="preserve"> distributed on a map as points of travel.</w:delText>
        </w:r>
      </w:del>
    </w:p>
    <w:p w14:paraId="7CFBBCDD" w14:textId="7B291E2D" w:rsidR="002A2131" w:rsidDel="005F3532" w:rsidRDefault="002A2131" w:rsidP="002A2131">
      <w:pPr>
        <w:rPr>
          <w:del w:id="676" w:author="Drąsutis,Evaldas E." w:date="2024-12-09T13:02:00Z" w16du:dateUtc="2024-12-09T12:02:00Z"/>
        </w:rPr>
      </w:pPr>
      <w:del w:id="677" w:author="Drąsutis,Evaldas E." w:date="2024-12-09T13:02:00Z" w16du:dateUtc="2024-12-09T12:02:00Z">
        <w:r w:rsidRPr="002A2131" w:rsidDel="005F3532">
          <w:rPr>
            <w:noProof/>
          </w:rPr>
          <w:drawing>
            <wp:inline distT="0" distB="0" distL="0" distR="0" wp14:anchorId="3186C372" wp14:editId="29C6F24E">
              <wp:extent cx="5759450" cy="2897505"/>
              <wp:effectExtent l="0" t="0" r="0" b="0"/>
              <wp:docPr id="1549250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5044" name="Picture 1" descr="A screenshot of a computer program&#10;&#10;Description automatically generated"/>
                      <pic:cNvPicPr/>
                    </pic:nvPicPr>
                    <pic:blipFill>
                      <a:blip r:embed="rId21"/>
                      <a:stretch>
                        <a:fillRect/>
                      </a:stretch>
                    </pic:blipFill>
                    <pic:spPr>
                      <a:xfrm>
                        <a:off x="0" y="0"/>
                        <a:ext cx="5759450" cy="2897505"/>
                      </a:xfrm>
                      <a:prstGeom prst="rect">
                        <a:avLst/>
                      </a:prstGeom>
                    </pic:spPr>
                  </pic:pic>
                </a:graphicData>
              </a:graphic>
            </wp:inline>
          </w:drawing>
        </w:r>
      </w:del>
    </w:p>
    <w:p w14:paraId="4E640D0D" w14:textId="7377A260" w:rsidR="002A2131" w:rsidDel="005F3532" w:rsidRDefault="002A2131" w:rsidP="002A2131">
      <w:pPr>
        <w:rPr>
          <w:del w:id="678" w:author="Drąsutis,Evaldas E." w:date="2024-12-09T13:02:00Z" w16du:dateUtc="2024-12-09T12:02:00Z"/>
        </w:rPr>
      </w:pPr>
    </w:p>
    <w:p w14:paraId="41057F0F" w14:textId="49333820" w:rsidR="002A2131" w:rsidDel="005F3532" w:rsidRDefault="002A2131" w:rsidP="002A2131">
      <w:pPr>
        <w:rPr>
          <w:del w:id="679" w:author="Drąsutis,Evaldas E." w:date="2024-12-09T13:02:00Z" w16du:dateUtc="2024-12-09T12:02:00Z"/>
        </w:rPr>
      </w:pPr>
      <w:del w:id="680" w:author="Drąsutis,Evaldas E." w:date="2024-12-09T13:02:00Z" w16du:dateUtc="2024-12-09T12:02:00Z">
        <w:r w:rsidDel="005F3532">
          <w:delText xml:space="preserve">This icon shows how </w:delText>
        </w:r>
        <w:r w:rsidR="003D5C0E" w:rsidDel="005F3532">
          <w:delText xml:space="preserve">I tried to have my all destination formatted in a way (start station id to destination station id and the name of destination) </w:delText>
        </w:r>
      </w:del>
    </w:p>
    <w:p w14:paraId="70748669" w14:textId="15D34AF7" w:rsidR="003D5C0E" w:rsidDel="005F3532" w:rsidRDefault="003D5C0E" w:rsidP="002A2131">
      <w:pPr>
        <w:rPr>
          <w:del w:id="681" w:author="Drąsutis,Evaldas E." w:date="2024-12-09T13:02:00Z" w16du:dateUtc="2024-12-09T12:02:00Z"/>
        </w:rPr>
      </w:pPr>
      <w:del w:id="682" w:author="Drąsutis,Evaldas E." w:date="2024-12-09T13:02:00Z" w16du:dateUtc="2024-12-09T12:02:00Z">
        <w:r w:rsidRPr="003D5C0E" w:rsidDel="005F3532">
          <w:rPr>
            <w:noProof/>
          </w:rPr>
          <w:drawing>
            <wp:inline distT="0" distB="0" distL="0" distR="0" wp14:anchorId="46A3FA02" wp14:editId="406168B9">
              <wp:extent cx="5759450" cy="1737995"/>
              <wp:effectExtent l="0" t="0" r="0" b="0"/>
              <wp:docPr id="717853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53693" name="Picture 1" descr="A screenshot of a computer&#10;&#10;Description automatically generated"/>
                      <pic:cNvPicPr/>
                    </pic:nvPicPr>
                    <pic:blipFill>
                      <a:blip r:embed="rId22"/>
                      <a:stretch>
                        <a:fillRect/>
                      </a:stretch>
                    </pic:blipFill>
                    <pic:spPr>
                      <a:xfrm>
                        <a:off x="0" y="0"/>
                        <a:ext cx="5759450" cy="1737995"/>
                      </a:xfrm>
                      <a:prstGeom prst="rect">
                        <a:avLst/>
                      </a:prstGeom>
                    </pic:spPr>
                  </pic:pic>
                </a:graphicData>
              </a:graphic>
            </wp:inline>
          </w:drawing>
        </w:r>
      </w:del>
    </w:p>
    <w:p w14:paraId="06FA0368" w14:textId="65EFB441" w:rsidR="003D5C0E" w:rsidRPr="002A2131" w:rsidDel="005F3532" w:rsidRDefault="003D5C0E" w:rsidP="002A2131">
      <w:pPr>
        <w:rPr>
          <w:del w:id="683" w:author="Drąsutis,Evaldas E." w:date="2024-12-09T13:02:00Z" w16du:dateUtc="2024-12-09T12:02:00Z"/>
        </w:rPr>
      </w:pPr>
    </w:p>
    <w:p w14:paraId="1F17AAB4" w14:textId="37E3093D" w:rsidR="009028C6" w:rsidDel="005F3532" w:rsidRDefault="009028C6" w:rsidP="009028C6">
      <w:pPr>
        <w:rPr>
          <w:del w:id="684" w:author="Drąsutis,Evaldas E." w:date="2024-12-09T13:02:00Z" w16du:dateUtc="2024-12-09T12:02:00Z"/>
        </w:rPr>
      </w:pPr>
    </w:p>
    <w:p w14:paraId="0B939A0C" w14:textId="1BE64B05" w:rsidR="009028C6" w:rsidDel="005F3532" w:rsidRDefault="009028C6" w:rsidP="009028C6">
      <w:pPr>
        <w:rPr>
          <w:del w:id="685" w:author="Drąsutis,Evaldas E." w:date="2024-12-09T13:02:00Z" w16du:dateUtc="2024-12-09T12:02:00Z"/>
        </w:rPr>
      </w:pPr>
    </w:p>
    <w:p w14:paraId="7470A4DB" w14:textId="1779F2FF" w:rsidR="009028C6" w:rsidDel="005F3532" w:rsidRDefault="009028C6" w:rsidP="00A84598">
      <w:pPr>
        <w:pStyle w:val="Heading2"/>
        <w:numPr>
          <w:ilvl w:val="2"/>
          <w:numId w:val="23"/>
        </w:numPr>
        <w:rPr>
          <w:del w:id="686" w:author="Drąsutis,Evaldas E." w:date="2024-12-09T13:02:00Z" w16du:dateUtc="2024-12-09T12:02:00Z"/>
        </w:rPr>
        <w:pPrChange w:id="687" w:author="Drąsutis,Evaldas E." w:date="2024-12-09T11:12:00Z" w16du:dateUtc="2024-12-09T10:12:00Z">
          <w:pPr>
            <w:pStyle w:val="Heading2"/>
            <w:numPr>
              <w:ilvl w:val="2"/>
              <w:numId w:val="2"/>
            </w:numPr>
            <w:ind w:left="1224" w:hanging="504"/>
          </w:pPr>
        </w:pPrChange>
      </w:pPr>
      <w:bookmarkStart w:id="688" w:name="_Toc183343142"/>
      <w:bookmarkStart w:id="689" w:name="_Toc183344140"/>
      <w:del w:id="690" w:author="Drąsutis,Evaldas E." w:date="2024-12-09T13:02:00Z" w16du:dateUtc="2024-12-09T12:02:00Z">
        <w:r w:rsidDel="005F3532">
          <w:delText>Navigation data API</w:delText>
        </w:r>
        <w:bookmarkEnd w:id="688"/>
        <w:bookmarkEnd w:id="689"/>
      </w:del>
    </w:p>
    <w:p w14:paraId="285831C0" w14:textId="3C6BE3C6" w:rsidR="002A2131" w:rsidDel="005F3532" w:rsidRDefault="002A2131" w:rsidP="002A2131">
      <w:pPr>
        <w:rPr>
          <w:del w:id="691" w:author="Drąsutis,Evaldas E." w:date="2024-12-09T13:02:00Z" w16du:dateUtc="2024-12-09T12:02:00Z"/>
        </w:rPr>
      </w:pPr>
    </w:p>
    <w:p w14:paraId="7E1F9BD8" w14:textId="3C36F3CB" w:rsidR="002A2131" w:rsidDel="005F3532" w:rsidRDefault="002A2131" w:rsidP="002A2131">
      <w:pPr>
        <w:rPr>
          <w:del w:id="692" w:author="Drąsutis,Evaldas E." w:date="2024-12-09T13:02:00Z" w16du:dateUtc="2024-12-09T12:02:00Z"/>
        </w:rPr>
      </w:pPr>
      <w:del w:id="693" w:author="Drąsutis,Evaldas E." w:date="2024-12-09T13:02:00Z" w16du:dateUtc="2024-12-09T12:02:00Z">
        <w:r w:rsidDel="005F3532">
          <w:delText>For navigational data I researched GTFS type of data for public transportation of busses I was able to obtain the data and try to process it to obtain bus station locations and their time sheets.</w:delText>
        </w:r>
      </w:del>
    </w:p>
    <w:p w14:paraId="4F099B5F" w14:textId="1089B3B7" w:rsidR="002A2131" w:rsidRPr="002A2131" w:rsidDel="005F3532" w:rsidRDefault="002A2131" w:rsidP="002A2131">
      <w:pPr>
        <w:rPr>
          <w:del w:id="694" w:author="Drąsutis,Evaldas E." w:date="2024-12-09T13:02:00Z" w16du:dateUtc="2024-12-09T12:02:00Z"/>
        </w:rPr>
      </w:pPr>
      <w:del w:id="695" w:author="Drąsutis,Evaldas E." w:date="2024-12-09T13:02:00Z" w16du:dateUtc="2024-12-09T12:02:00Z">
        <w:r w:rsidRPr="002A2131" w:rsidDel="005F3532">
          <w:rPr>
            <w:noProof/>
          </w:rPr>
          <w:drawing>
            <wp:inline distT="0" distB="0" distL="0" distR="0" wp14:anchorId="276FF945" wp14:editId="6A83CED5">
              <wp:extent cx="5759450" cy="2995295"/>
              <wp:effectExtent l="0" t="0" r="0" b="0"/>
              <wp:docPr id="19508810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81000" name="Picture 1" descr="A screenshot of a computer screen&#10;&#10;Description automatically generated"/>
                      <pic:cNvPicPr/>
                    </pic:nvPicPr>
                    <pic:blipFill>
                      <a:blip r:embed="rId23"/>
                      <a:stretch>
                        <a:fillRect/>
                      </a:stretch>
                    </pic:blipFill>
                    <pic:spPr>
                      <a:xfrm>
                        <a:off x="0" y="0"/>
                        <a:ext cx="5759450" cy="2995295"/>
                      </a:xfrm>
                      <a:prstGeom prst="rect">
                        <a:avLst/>
                      </a:prstGeom>
                    </pic:spPr>
                  </pic:pic>
                </a:graphicData>
              </a:graphic>
            </wp:inline>
          </w:drawing>
        </w:r>
      </w:del>
    </w:p>
    <w:p w14:paraId="36B60994" w14:textId="2329EE12" w:rsidR="009028C6" w:rsidDel="005F3532" w:rsidRDefault="002A2131" w:rsidP="009028C6">
      <w:pPr>
        <w:rPr>
          <w:del w:id="696" w:author="Drąsutis,Evaldas E." w:date="2024-12-09T13:02:00Z" w16du:dateUtc="2024-12-09T12:02:00Z"/>
        </w:rPr>
      </w:pPr>
      <w:del w:id="697" w:author="Drąsutis,Evaldas E." w:date="2024-12-09T13:02:00Z" w16du:dateUtc="2024-12-09T12:02:00Z">
        <w:r w:rsidDel="005F3532">
          <w:delText xml:space="preserve"> This class allowed me to structure the data from the GTFS more user friendly but with inconsistencies in data having null values I ran into some issues.</w:delText>
        </w:r>
      </w:del>
    </w:p>
    <w:p w14:paraId="0EAC9858" w14:textId="13FA96AD" w:rsidR="003D5C0E" w:rsidDel="005F3532" w:rsidRDefault="003D5C0E" w:rsidP="009028C6">
      <w:pPr>
        <w:rPr>
          <w:del w:id="698" w:author="Drąsutis,Evaldas E." w:date="2024-12-09T13:02:00Z" w16du:dateUtc="2024-12-09T12:02:00Z"/>
        </w:rPr>
      </w:pPr>
      <w:del w:id="699" w:author="Drąsutis,Evaldas E." w:date="2024-12-09T13:02:00Z" w16du:dateUtc="2024-12-09T12:02:00Z">
        <w:r w:rsidRPr="003D5C0E" w:rsidDel="005F3532">
          <w:rPr>
            <w:noProof/>
          </w:rPr>
          <w:drawing>
            <wp:inline distT="0" distB="0" distL="0" distR="0" wp14:anchorId="5A197356" wp14:editId="35E61538">
              <wp:extent cx="5759450" cy="3985895"/>
              <wp:effectExtent l="0" t="0" r="0" b="0"/>
              <wp:docPr id="210498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8757" name="Picture 1" descr="A screenshot of a computer&#10;&#10;Description automatically generated"/>
                      <pic:cNvPicPr/>
                    </pic:nvPicPr>
                    <pic:blipFill>
                      <a:blip r:embed="rId24"/>
                      <a:stretch>
                        <a:fillRect/>
                      </a:stretch>
                    </pic:blipFill>
                    <pic:spPr>
                      <a:xfrm>
                        <a:off x="0" y="0"/>
                        <a:ext cx="5759450" cy="3985895"/>
                      </a:xfrm>
                      <a:prstGeom prst="rect">
                        <a:avLst/>
                      </a:prstGeom>
                    </pic:spPr>
                  </pic:pic>
                </a:graphicData>
              </a:graphic>
            </wp:inline>
          </w:drawing>
        </w:r>
      </w:del>
    </w:p>
    <w:p w14:paraId="410542CB" w14:textId="58D39162" w:rsidR="002A2131" w:rsidRPr="009028C6" w:rsidDel="005F3532" w:rsidRDefault="002A2131" w:rsidP="009028C6">
      <w:pPr>
        <w:rPr>
          <w:del w:id="700" w:author="Drąsutis,Evaldas E." w:date="2024-12-09T13:02:00Z" w16du:dateUtc="2024-12-09T12:02:00Z"/>
        </w:rPr>
      </w:pPr>
      <w:del w:id="701" w:author="Drąsutis,Evaldas E." w:date="2024-12-09T13:02:00Z" w16du:dateUtc="2024-12-09T12:02:00Z">
        <w:r w:rsidRPr="002A2131" w:rsidDel="005F3532">
          <w:rPr>
            <w:noProof/>
          </w:rPr>
          <w:drawing>
            <wp:inline distT="0" distB="0" distL="0" distR="0" wp14:anchorId="12CE2494" wp14:editId="39EDFFEF">
              <wp:extent cx="5759450" cy="1913890"/>
              <wp:effectExtent l="0" t="0" r="0" b="0"/>
              <wp:docPr id="1641279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79561" name="Picture 1" descr="A screenshot of a computer&#10;&#10;Description automatically generated"/>
                      <pic:cNvPicPr/>
                    </pic:nvPicPr>
                    <pic:blipFill>
                      <a:blip r:embed="rId25"/>
                      <a:stretch>
                        <a:fillRect/>
                      </a:stretch>
                    </pic:blipFill>
                    <pic:spPr>
                      <a:xfrm>
                        <a:off x="0" y="0"/>
                        <a:ext cx="5759450" cy="1913890"/>
                      </a:xfrm>
                      <a:prstGeom prst="rect">
                        <a:avLst/>
                      </a:prstGeom>
                    </pic:spPr>
                  </pic:pic>
                </a:graphicData>
              </a:graphic>
            </wp:inline>
          </w:drawing>
        </w:r>
      </w:del>
    </w:p>
    <w:p w14:paraId="0E7332CD" w14:textId="477D394A" w:rsidR="009028C6" w:rsidDel="005F3532" w:rsidRDefault="009028C6" w:rsidP="009028C6">
      <w:pPr>
        <w:rPr>
          <w:del w:id="702" w:author="Drąsutis,Evaldas E." w:date="2024-12-09T13:02:00Z" w16du:dateUtc="2024-12-09T12:02:00Z"/>
        </w:rPr>
      </w:pPr>
    </w:p>
    <w:p w14:paraId="54E83516" w14:textId="713E460F" w:rsidR="002A2131" w:rsidDel="005F3532" w:rsidRDefault="002A2131" w:rsidP="009028C6">
      <w:pPr>
        <w:rPr>
          <w:del w:id="703" w:author="Drąsutis,Evaldas E." w:date="2024-12-09T13:02:00Z" w16du:dateUtc="2024-12-09T12:02:00Z"/>
        </w:rPr>
      </w:pPr>
      <w:del w:id="704" w:author="Drąsutis,Evaldas E." w:date="2024-12-09T13:02:00Z" w16du:dateUtc="2024-12-09T12:02:00Z">
        <w:r w:rsidDel="005F3532">
          <w:delText xml:space="preserve">The GTFS data comes in txt form files which require specific filtering to allow this data to be </w:delText>
        </w:r>
        <w:commentRangeStart w:id="705"/>
        <w:r w:rsidR="003D5C0E" w:rsidDel="005F3532">
          <w:delText>uniformed</w:delText>
        </w:r>
        <w:commentRangeEnd w:id="705"/>
        <w:r w:rsidR="00845E55" w:rsidDel="005F3532">
          <w:rPr>
            <w:rStyle w:val="CommentReference"/>
          </w:rPr>
          <w:commentReference w:id="705"/>
        </w:r>
        <w:r w:rsidR="003D5C0E" w:rsidDel="005F3532">
          <w:delText>.</w:delText>
        </w:r>
      </w:del>
    </w:p>
    <w:p w14:paraId="2BEA2F9B" w14:textId="7D12AF26" w:rsidR="002A2131" w:rsidRPr="009028C6" w:rsidDel="005F3532" w:rsidRDefault="002A2131" w:rsidP="009028C6">
      <w:pPr>
        <w:rPr>
          <w:del w:id="706" w:author="Drąsutis,Evaldas E." w:date="2024-12-09T13:02:00Z" w16du:dateUtc="2024-12-09T12:02:00Z"/>
        </w:rPr>
      </w:pPr>
    </w:p>
    <w:p w14:paraId="18521CFD" w14:textId="50D62ED4" w:rsidR="009028C6" w:rsidRPr="009028C6" w:rsidDel="005F3532" w:rsidRDefault="009028C6" w:rsidP="009028C6">
      <w:pPr>
        <w:rPr>
          <w:del w:id="707" w:author="Drąsutis,Evaldas E." w:date="2024-12-09T13:02:00Z" w16du:dateUtc="2024-12-09T12:02:00Z"/>
        </w:rPr>
      </w:pPr>
    </w:p>
    <w:p w14:paraId="290A424C" w14:textId="4826CAEB" w:rsidR="009028C6" w:rsidDel="005F3532" w:rsidRDefault="009028C6" w:rsidP="00A84598">
      <w:pPr>
        <w:pStyle w:val="Heading2"/>
        <w:numPr>
          <w:ilvl w:val="1"/>
          <w:numId w:val="23"/>
        </w:numPr>
        <w:rPr>
          <w:del w:id="708" w:author="Drąsutis,Evaldas E." w:date="2024-12-09T13:02:00Z" w16du:dateUtc="2024-12-09T12:02:00Z"/>
        </w:rPr>
        <w:pPrChange w:id="709" w:author="Drąsutis,Evaldas E." w:date="2024-12-09T11:12:00Z" w16du:dateUtc="2024-12-09T10:12:00Z">
          <w:pPr>
            <w:pStyle w:val="Heading2"/>
            <w:numPr>
              <w:ilvl w:val="1"/>
              <w:numId w:val="2"/>
            </w:numPr>
            <w:ind w:left="792" w:hanging="432"/>
          </w:pPr>
        </w:pPrChange>
      </w:pPr>
      <w:bookmarkStart w:id="710" w:name="_Toc183343143"/>
      <w:bookmarkStart w:id="711" w:name="_Toc183344141"/>
      <w:del w:id="712" w:author="Drąsutis,Evaldas E." w:date="2024-12-09T13:02:00Z" w16du:dateUtc="2024-12-09T12:02:00Z">
        <w:r w:rsidDel="005F3532">
          <w:delText>Front-end work</w:delText>
        </w:r>
        <w:bookmarkEnd w:id="710"/>
        <w:bookmarkEnd w:id="711"/>
      </w:del>
    </w:p>
    <w:p w14:paraId="5E7D5A97" w14:textId="13437AB5" w:rsidR="009028C6" w:rsidRPr="009028C6" w:rsidDel="005F3532" w:rsidRDefault="009028C6" w:rsidP="009028C6">
      <w:pPr>
        <w:rPr>
          <w:del w:id="713" w:author="Drąsutis,Evaldas E." w:date="2024-12-09T13:02:00Z" w16du:dateUtc="2024-12-09T12:02:00Z"/>
        </w:rPr>
      </w:pPr>
    </w:p>
    <w:p w14:paraId="02722671" w14:textId="1EC7235C" w:rsidR="009028C6" w:rsidDel="005F3532" w:rsidRDefault="009028C6" w:rsidP="009028C6">
      <w:pPr>
        <w:rPr>
          <w:del w:id="714" w:author="Drąsutis,Evaldas E." w:date="2024-12-09T13:02:00Z" w16du:dateUtc="2024-12-09T12:02:00Z"/>
        </w:rPr>
      </w:pPr>
    </w:p>
    <w:p w14:paraId="034B9BC9" w14:textId="522E37F7" w:rsidR="009028C6" w:rsidDel="005F3532" w:rsidRDefault="009028C6" w:rsidP="00A84598">
      <w:pPr>
        <w:pStyle w:val="Heading2"/>
        <w:numPr>
          <w:ilvl w:val="2"/>
          <w:numId w:val="23"/>
        </w:numPr>
        <w:rPr>
          <w:del w:id="715" w:author="Drąsutis,Evaldas E." w:date="2024-12-09T13:02:00Z" w16du:dateUtc="2024-12-09T12:02:00Z"/>
        </w:rPr>
        <w:pPrChange w:id="716" w:author="Drąsutis,Evaldas E." w:date="2024-12-09T11:12:00Z" w16du:dateUtc="2024-12-09T10:12:00Z">
          <w:pPr>
            <w:pStyle w:val="Heading2"/>
            <w:numPr>
              <w:ilvl w:val="2"/>
              <w:numId w:val="2"/>
            </w:numPr>
            <w:ind w:left="1224" w:hanging="504"/>
          </w:pPr>
        </w:pPrChange>
      </w:pPr>
      <w:bookmarkStart w:id="717" w:name="_Toc183343144"/>
      <w:bookmarkStart w:id="718" w:name="_Toc183344142"/>
      <w:del w:id="719" w:author="Drąsutis,Evaldas E." w:date="2024-12-09T13:02:00Z" w16du:dateUtc="2024-12-09T12:02:00Z">
        <w:r w:rsidDel="005F3532">
          <w:delText>Leaflet map &amp; plugins</w:delText>
        </w:r>
        <w:bookmarkEnd w:id="717"/>
        <w:bookmarkEnd w:id="718"/>
      </w:del>
    </w:p>
    <w:p w14:paraId="3F653285" w14:textId="5225D725" w:rsidR="009028C6" w:rsidDel="005F3532" w:rsidRDefault="009028C6" w:rsidP="009028C6">
      <w:pPr>
        <w:rPr>
          <w:del w:id="720" w:author="Drąsutis,Evaldas E." w:date="2024-12-09T13:02:00Z" w16du:dateUtc="2024-12-09T12:02:00Z"/>
        </w:rPr>
      </w:pPr>
    </w:p>
    <w:p w14:paraId="210A4564" w14:textId="5DB909B6" w:rsidR="003D5C0E" w:rsidDel="005F3532" w:rsidRDefault="003D5C0E" w:rsidP="009028C6">
      <w:pPr>
        <w:rPr>
          <w:del w:id="721" w:author="Drąsutis,Evaldas E." w:date="2024-12-09T13:02:00Z" w16du:dateUtc="2024-12-09T12:02:00Z"/>
        </w:rPr>
      </w:pPr>
      <w:del w:id="722" w:author="Drąsutis,Evaldas E." w:date="2024-12-09T13:02:00Z" w16du:dateUtc="2024-12-09T12:02:00Z">
        <w:r w:rsidDel="005F3532">
          <w:delText xml:space="preserve">This implementation </w:delText>
        </w:r>
        <w:r w:rsidRPr="003D5C0E" w:rsidDel="005F3532">
          <w:delText>focuses on creating an interactive routing</w:delText>
        </w:r>
        <w:r w:rsidDel="005F3532">
          <w:delText xml:space="preserve"> system</w:delText>
        </w:r>
        <w:r w:rsidRPr="003D5C0E" w:rsidDel="005F3532">
          <w:delText xml:space="preserve"> with responsive mapping and navigation features. It utilizes React and Leaflet for map rendering, the Leaflet Routing Machine for route calculation, </w:delText>
        </w:r>
        <w:commentRangeStart w:id="723"/>
        <w:r w:rsidRPr="003D5C0E" w:rsidDel="005F3532">
          <w:delText>and</w:delText>
        </w:r>
        <w:commentRangeEnd w:id="723"/>
        <w:r w:rsidR="00223B4B" w:rsidDel="005F3532">
          <w:rPr>
            <w:rStyle w:val="CommentReference"/>
          </w:rPr>
          <w:commentReference w:id="723"/>
        </w:r>
        <w:r w:rsidRPr="003D5C0E" w:rsidDel="005F3532">
          <w:delText xml:space="preserve"> custom CSS modules for styling. The application enables users to view and interact with routing results dynamically, toggle geolocation tracking, and seamlessly integrate advanced navigation functionalities within a visually cohesive interface.</w:delText>
        </w:r>
      </w:del>
    </w:p>
    <w:p w14:paraId="7836ED51" w14:textId="1EB683FB" w:rsidR="00A712D1" w:rsidDel="005F3532" w:rsidRDefault="00A712D1" w:rsidP="009028C6">
      <w:pPr>
        <w:rPr>
          <w:del w:id="724" w:author="Drąsutis,Evaldas E." w:date="2024-12-09T13:02:00Z" w16du:dateUtc="2024-12-09T12:02:00Z"/>
        </w:rPr>
      </w:pPr>
    </w:p>
    <w:p w14:paraId="7135C25F" w14:textId="27418B2A" w:rsidR="00A712D1" w:rsidDel="005F3532" w:rsidRDefault="00A712D1" w:rsidP="009028C6">
      <w:pPr>
        <w:rPr>
          <w:del w:id="725" w:author="Drąsutis,Evaldas E." w:date="2024-12-09T13:02:00Z" w16du:dateUtc="2024-12-09T12:02:00Z"/>
        </w:rPr>
      </w:pPr>
      <w:del w:id="726" w:author="Drąsutis,Evaldas E." w:date="2024-12-09T13:02:00Z" w16du:dateUtc="2024-12-09T12:02:00Z">
        <w:r w:rsidRPr="00A712D1" w:rsidDel="005F3532">
          <w:rPr>
            <w:noProof/>
          </w:rPr>
          <w:drawing>
            <wp:inline distT="0" distB="0" distL="0" distR="0" wp14:anchorId="2F161D55" wp14:editId="4CAF9A16">
              <wp:extent cx="3883726" cy="3972791"/>
              <wp:effectExtent l="0" t="0" r="2540" b="8890"/>
              <wp:docPr id="17455927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92731" name="Picture 1" descr="A screen shot of a computer program&#10;&#10;Description automatically generated"/>
                      <pic:cNvPicPr/>
                    </pic:nvPicPr>
                    <pic:blipFill>
                      <a:blip r:embed="rId26"/>
                      <a:stretch>
                        <a:fillRect/>
                      </a:stretch>
                    </pic:blipFill>
                    <pic:spPr>
                      <a:xfrm>
                        <a:off x="0" y="0"/>
                        <a:ext cx="3889192" cy="3978382"/>
                      </a:xfrm>
                      <a:prstGeom prst="rect">
                        <a:avLst/>
                      </a:prstGeom>
                    </pic:spPr>
                  </pic:pic>
                </a:graphicData>
              </a:graphic>
            </wp:inline>
          </w:drawing>
        </w:r>
      </w:del>
    </w:p>
    <w:p w14:paraId="09E129F1" w14:textId="187B9C7F" w:rsidR="00A712D1" w:rsidDel="005F3532" w:rsidRDefault="00A712D1" w:rsidP="009028C6">
      <w:pPr>
        <w:rPr>
          <w:del w:id="727" w:author="Drąsutis,Evaldas E." w:date="2024-12-09T13:02:00Z" w16du:dateUtc="2024-12-09T12:02:00Z"/>
        </w:rPr>
      </w:pPr>
      <w:del w:id="728" w:author="Drąsutis,Evaldas E." w:date="2024-12-09T13:02:00Z" w16du:dateUtc="2024-12-09T12:02:00Z">
        <w:r w:rsidDel="005F3532">
          <w:delText xml:space="preserve">This picture illustrates the implementation of the </w:delText>
        </w:r>
        <w:r w:rsidR="001A467D" w:rsidDel="005F3532">
          <w:delText>GPS</w:delText>
        </w:r>
        <w:r w:rsidDel="005F3532">
          <w:delText xml:space="preserve"> toggle mechanic to give user their live location.</w:delText>
        </w:r>
      </w:del>
    </w:p>
    <w:p w14:paraId="60B6C4BA" w14:textId="592F75C6" w:rsidR="00A712D1" w:rsidDel="005F3532" w:rsidRDefault="00A712D1" w:rsidP="009028C6">
      <w:pPr>
        <w:rPr>
          <w:del w:id="729" w:author="Drąsutis,Evaldas E." w:date="2024-12-09T13:02:00Z" w16du:dateUtc="2024-12-09T12:02:00Z"/>
        </w:rPr>
      </w:pPr>
    </w:p>
    <w:p w14:paraId="22463C24" w14:textId="7B8B92AB" w:rsidR="00A712D1" w:rsidDel="005F3532" w:rsidRDefault="00A712D1" w:rsidP="009028C6">
      <w:pPr>
        <w:rPr>
          <w:del w:id="730" w:author="Drąsutis,Evaldas E." w:date="2024-12-09T13:02:00Z" w16du:dateUtc="2024-12-09T12:02:00Z"/>
        </w:rPr>
      </w:pPr>
      <w:del w:id="731" w:author="Drąsutis,Evaldas E." w:date="2024-12-09T13:02:00Z" w16du:dateUtc="2024-12-09T12:02:00Z">
        <w:r w:rsidRPr="00A712D1" w:rsidDel="005F3532">
          <w:rPr>
            <w:noProof/>
          </w:rPr>
          <w:drawing>
            <wp:inline distT="0" distB="0" distL="0" distR="0" wp14:anchorId="400040FA" wp14:editId="6FB7EF39">
              <wp:extent cx="4789673" cy="3408219"/>
              <wp:effectExtent l="0" t="0" r="0" b="1905"/>
              <wp:docPr id="19846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7370" name=""/>
                      <pic:cNvPicPr/>
                    </pic:nvPicPr>
                    <pic:blipFill>
                      <a:blip r:embed="rId27"/>
                      <a:stretch>
                        <a:fillRect/>
                      </a:stretch>
                    </pic:blipFill>
                    <pic:spPr>
                      <a:xfrm>
                        <a:off x="0" y="0"/>
                        <a:ext cx="4797732" cy="3413953"/>
                      </a:xfrm>
                      <a:prstGeom prst="rect">
                        <a:avLst/>
                      </a:prstGeom>
                    </pic:spPr>
                  </pic:pic>
                </a:graphicData>
              </a:graphic>
            </wp:inline>
          </w:drawing>
        </w:r>
      </w:del>
    </w:p>
    <w:p w14:paraId="7606A04A" w14:textId="282827CD" w:rsidR="00A712D1" w:rsidDel="005F3532" w:rsidRDefault="00A712D1" w:rsidP="009028C6">
      <w:pPr>
        <w:rPr>
          <w:del w:id="732" w:author="Drąsutis,Evaldas E." w:date="2024-12-09T13:02:00Z" w16du:dateUtc="2024-12-09T12:02:00Z"/>
        </w:rPr>
      </w:pPr>
      <w:del w:id="733" w:author="Drąsutis,Evaldas E." w:date="2024-12-09T13:02:00Z" w16du:dateUtc="2024-12-09T12:02:00Z">
        <w:r w:rsidRPr="00A712D1" w:rsidDel="005F3532">
          <w:rPr>
            <w:noProof/>
          </w:rPr>
          <w:drawing>
            <wp:inline distT="0" distB="0" distL="0" distR="0" wp14:anchorId="492F54A7" wp14:editId="3AAA7426">
              <wp:extent cx="4713492" cy="2687782"/>
              <wp:effectExtent l="0" t="0" r="0" b="0"/>
              <wp:docPr id="15019610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61053" name="Picture 1" descr="A screen shot of a computer program&#10;&#10;Description automatically generated"/>
                      <pic:cNvPicPr/>
                    </pic:nvPicPr>
                    <pic:blipFill>
                      <a:blip r:embed="rId28"/>
                      <a:stretch>
                        <a:fillRect/>
                      </a:stretch>
                    </pic:blipFill>
                    <pic:spPr>
                      <a:xfrm>
                        <a:off x="0" y="0"/>
                        <a:ext cx="4725891" cy="2694852"/>
                      </a:xfrm>
                      <a:prstGeom prst="rect">
                        <a:avLst/>
                      </a:prstGeom>
                    </pic:spPr>
                  </pic:pic>
                </a:graphicData>
              </a:graphic>
            </wp:inline>
          </w:drawing>
        </w:r>
      </w:del>
    </w:p>
    <w:p w14:paraId="237BEFF2" w14:textId="31E2B1AC" w:rsidR="00A712D1" w:rsidDel="005F3532" w:rsidRDefault="00A712D1" w:rsidP="009028C6">
      <w:pPr>
        <w:rPr>
          <w:del w:id="734" w:author="Drąsutis,Evaldas E." w:date="2024-12-09T13:02:00Z" w16du:dateUtc="2024-12-09T12:02:00Z"/>
        </w:rPr>
      </w:pPr>
      <w:del w:id="735" w:author="Drąsutis,Evaldas E." w:date="2024-12-09T13:02:00Z" w16du:dateUtc="2024-12-09T12:02:00Z">
        <w:r w:rsidDel="005F3532">
          <w:delText>These pictures illustrate the implementation to multiple waypoints to generate a route for the user from point A to point B.</w:delText>
        </w:r>
      </w:del>
    </w:p>
    <w:p w14:paraId="7769BD58" w14:textId="48893FDC" w:rsidR="0055720B" w:rsidDel="005F3532" w:rsidRDefault="0055720B" w:rsidP="009028C6">
      <w:pPr>
        <w:rPr>
          <w:del w:id="736" w:author="Drąsutis,Evaldas E." w:date="2024-12-09T13:02:00Z" w16du:dateUtc="2024-12-09T12:02:00Z"/>
        </w:rPr>
      </w:pPr>
      <w:del w:id="737" w:author="Drąsutis,Evaldas E." w:date="2024-12-09T13:02:00Z" w16du:dateUtc="2024-12-09T12:02:00Z">
        <w:r w:rsidRPr="0055720B" w:rsidDel="005F3532">
          <w:rPr>
            <w:noProof/>
          </w:rPr>
          <w:drawing>
            <wp:inline distT="0" distB="0" distL="0" distR="0" wp14:anchorId="64AD9118" wp14:editId="4B624866">
              <wp:extent cx="3227974" cy="5112328"/>
              <wp:effectExtent l="0" t="0" r="0" b="0"/>
              <wp:docPr id="157993843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38431" name="Picture 1" descr="A screenshot of a map&#10;&#10;Description automatically generated"/>
                      <pic:cNvPicPr/>
                    </pic:nvPicPr>
                    <pic:blipFill>
                      <a:blip r:embed="rId29"/>
                      <a:stretch>
                        <a:fillRect/>
                      </a:stretch>
                    </pic:blipFill>
                    <pic:spPr>
                      <a:xfrm>
                        <a:off x="0" y="0"/>
                        <a:ext cx="3234224" cy="5122226"/>
                      </a:xfrm>
                      <a:prstGeom prst="rect">
                        <a:avLst/>
                      </a:prstGeom>
                    </pic:spPr>
                  </pic:pic>
                </a:graphicData>
              </a:graphic>
            </wp:inline>
          </w:drawing>
        </w:r>
      </w:del>
    </w:p>
    <w:p w14:paraId="663082DC" w14:textId="5463C76B" w:rsidR="00A712D1" w:rsidDel="005F3532" w:rsidRDefault="00A712D1" w:rsidP="009028C6">
      <w:pPr>
        <w:rPr>
          <w:del w:id="738" w:author="Drąsutis,Evaldas E." w:date="2024-12-09T13:02:00Z" w16du:dateUtc="2024-12-09T12:02:00Z"/>
        </w:rPr>
      </w:pPr>
    </w:p>
    <w:p w14:paraId="29CAA482" w14:textId="016A953D" w:rsidR="00A712D1" w:rsidDel="005F3532" w:rsidRDefault="0055720B" w:rsidP="00A84598">
      <w:pPr>
        <w:pStyle w:val="Heading2"/>
        <w:numPr>
          <w:ilvl w:val="2"/>
          <w:numId w:val="23"/>
        </w:numPr>
        <w:rPr>
          <w:del w:id="739" w:author="Drąsutis,Evaldas E." w:date="2024-12-09T13:02:00Z" w16du:dateUtc="2024-12-09T12:02:00Z"/>
        </w:rPr>
        <w:pPrChange w:id="740" w:author="Drąsutis,Evaldas E." w:date="2024-12-09T11:12:00Z" w16du:dateUtc="2024-12-09T10:12:00Z">
          <w:pPr>
            <w:pStyle w:val="Heading2"/>
            <w:numPr>
              <w:ilvl w:val="2"/>
              <w:numId w:val="2"/>
            </w:numPr>
            <w:ind w:left="1224" w:hanging="504"/>
          </w:pPr>
        </w:pPrChange>
      </w:pPr>
      <w:bookmarkStart w:id="741" w:name="_Toc183343145"/>
      <w:bookmarkStart w:id="742" w:name="_Toc183344143"/>
      <w:del w:id="743" w:author="Drąsutis,Evaldas E." w:date="2024-12-09T13:02:00Z" w16du:dateUtc="2024-12-09T12:02:00Z">
        <w:r w:rsidDel="005F3532">
          <w:delText>Disturbance box</w:delText>
        </w:r>
        <w:bookmarkEnd w:id="741"/>
        <w:bookmarkEnd w:id="742"/>
      </w:del>
    </w:p>
    <w:p w14:paraId="3EDBEB04" w14:textId="29A56042" w:rsidR="0055720B" w:rsidDel="005F3532" w:rsidRDefault="0055720B" w:rsidP="0055720B">
      <w:pPr>
        <w:rPr>
          <w:del w:id="744" w:author="Drąsutis,Evaldas E." w:date="2024-12-09T13:02:00Z" w16du:dateUtc="2024-12-09T12:02:00Z"/>
        </w:rPr>
      </w:pPr>
      <w:del w:id="745" w:author="Drąsutis,Evaldas E." w:date="2024-12-09T13:02:00Z" w16du:dateUtc="2024-12-09T12:02:00Z">
        <w:r w:rsidDel="005F3532">
          <w:delText>I created a notification box that is filled whenever the user enters a destination station which has any maintenance of the selected transportation type.</w:delText>
        </w:r>
      </w:del>
    </w:p>
    <w:p w14:paraId="7BBD9325" w14:textId="24238164" w:rsidR="00682F27" w:rsidDel="005F3532" w:rsidRDefault="0055720B" w:rsidP="00682F27">
      <w:pPr>
        <w:rPr>
          <w:del w:id="746" w:author="Drąsutis,Evaldas E." w:date="2024-12-09T13:02:00Z" w16du:dateUtc="2024-12-09T12:02:00Z"/>
        </w:rPr>
      </w:pPr>
      <w:del w:id="747" w:author="Drąsutis,Evaldas E." w:date="2024-12-09T13:02:00Z" w16du:dateUtc="2024-12-09T12:02:00Z">
        <w:r w:rsidRPr="0055720B" w:rsidDel="005F3532">
          <w:rPr>
            <w:noProof/>
          </w:rPr>
          <w:drawing>
            <wp:inline distT="0" distB="0" distL="0" distR="0" wp14:anchorId="7FD89A34" wp14:editId="33995DAB">
              <wp:extent cx="3931504" cy="2587337"/>
              <wp:effectExtent l="0" t="0" r="0" b="3810"/>
              <wp:docPr id="354605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05947" name="Picture 1" descr="A screenshot of a computer&#10;&#10;Description automatically generated"/>
                      <pic:cNvPicPr/>
                    </pic:nvPicPr>
                    <pic:blipFill>
                      <a:blip r:embed="rId30"/>
                      <a:stretch>
                        <a:fillRect/>
                      </a:stretch>
                    </pic:blipFill>
                    <pic:spPr>
                      <a:xfrm>
                        <a:off x="0" y="0"/>
                        <a:ext cx="3941545" cy="2593945"/>
                      </a:xfrm>
                      <a:prstGeom prst="rect">
                        <a:avLst/>
                      </a:prstGeom>
                    </pic:spPr>
                  </pic:pic>
                </a:graphicData>
              </a:graphic>
            </wp:inline>
          </w:drawing>
        </w:r>
      </w:del>
    </w:p>
    <w:p w14:paraId="4D6BE313" w14:textId="012797D3" w:rsidR="00682F27" w:rsidDel="005F3532" w:rsidRDefault="00682F27" w:rsidP="00682F27">
      <w:pPr>
        <w:rPr>
          <w:del w:id="748" w:author="Drąsutis,Evaldas E." w:date="2024-12-09T13:02:00Z" w16du:dateUtc="2024-12-09T12:02:00Z"/>
        </w:rPr>
      </w:pPr>
    </w:p>
    <w:p w14:paraId="13F0D48A" w14:textId="77324C3B" w:rsidR="00682F27" w:rsidDel="005F3532" w:rsidRDefault="00682F27" w:rsidP="00682F27">
      <w:pPr>
        <w:rPr>
          <w:del w:id="749" w:author="Drąsutis,Evaldas E." w:date="2024-12-09T13:02:00Z" w16du:dateUtc="2024-12-09T12:02:00Z"/>
        </w:rPr>
      </w:pPr>
      <w:del w:id="750" w:author="Drąsutis,Evaldas E." w:date="2024-12-09T13:02:00Z" w16du:dateUtc="2024-12-09T12:02:00Z">
        <w:r w:rsidRPr="00682F27" w:rsidDel="005F3532">
          <w:rPr>
            <w:noProof/>
          </w:rPr>
          <w:drawing>
            <wp:inline distT="0" distB="0" distL="0" distR="0" wp14:anchorId="0A6A1E33" wp14:editId="0CEB1D2A">
              <wp:extent cx="5759450" cy="3662680"/>
              <wp:effectExtent l="0" t="0" r="0" b="0"/>
              <wp:docPr id="17675522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52278" name="Picture 1" descr="A screenshot of a computer program&#10;&#10;Description automatically generated"/>
                      <pic:cNvPicPr/>
                    </pic:nvPicPr>
                    <pic:blipFill>
                      <a:blip r:embed="rId31"/>
                      <a:stretch>
                        <a:fillRect/>
                      </a:stretch>
                    </pic:blipFill>
                    <pic:spPr>
                      <a:xfrm>
                        <a:off x="0" y="0"/>
                        <a:ext cx="5759450" cy="3662680"/>
                      </a:xfrm>
                      <a:prstGeom prst="rect">
                        <a:avLst/>
                      </a:prstGeom>
                    </pic:spPr>
                  </pic:pic>
                </a:graphicData>
              </a:graphic>
            </wp:inline>
          </w:drawing>
        </w:r>
      </w:del>
    </w:p>
    <w:p w14:paraId="599FE22C" w14:textId="1BC34F89" w:rsidR="00682F27" w:rsidRPr="0055720B" w:rsidDel="005F3532" w:rsidRDefault="00682F27" w:rsidP="00682F27">
      <w:pPr>
        <w:rPr>
          <w:del w:id="751" w:author="Drąsutis,Evaldas E." w:date="2024-12-09T13:02:00Z" w16du:dateUtc="2024-12-09T12:02:00Z"/>
        </w:rPr>
      </w:pPr>
      <w:del w:id="752" w:author="Drąsutis,Evaldas E." w:date="2024-12-09T13:02:00Z" w16du:dateUtc="2024-12-09T12:02:00Z">
        <w:r w:rsidDel="005F3532">
          <w:delText>The picture here displays the filtering for any available disturbances with the destination name.</w:delText>
        </w:r>
      </w:del>
    </w:p>
    <w:p w14:paraId="07285F0B" w14:textId="2ECEF2D1" w:rsidR="00A712D1" w:rsidDel="005F3532" w:rsidRDefault="00A712D1" w:rsidP="009028C6">
      <w:pPr>
        <w:rPr>
          <w:del w:id="753" w:author="Drąsutis,Evaldas E." w:date="2024-12-09T13:02:00Z" w16du:dateUtc="2024-12-09T12:02:00Z"/>
        </w:rPr>
      </w:pPr>
    </w:p>
    <w:p w14:paraId="3545C440" w14:textId="5814BA9F" w:rsidR="009028C6" w:rsidDel="005F3532" w:rsidRDefault="0055720B" w:rsidP="00A84598">
      <w:pPr>
        <w:pStyle w:val="Heading2"/>
        <w:numPr>
          <w:ilvl w:val="2"/>
          <w:numId w:val="23"/>
        </w:numPr>
        <w:rPr>
          <w:del w:id="754" w:author="Drąsutis,Evaldas E." w:date="2024-12-09T13:02:00Z" w16du:dateUtc="2024-12-09T12:02:00Z"/>
        </w:rPr>
        <w:pPrChange w:id="755" w:author="Drąsutis,Evaldas E." w:date="2024-12-09T11:12:00Z" w16du:dateUtc="2024-12-09T10:12:00Z">
          <w:pPr>
            <w:pStyle w:val="Heading2"/>
            <w:numPr>
              <w:ilvl w:val="2"/>
              <w:numId w:val="2"/>
            </w:numPr>
            <w:ind w:left="1224" w:hanging="504"/>
          </w:pPr>
        </w:pPrChange>
      </w:pPr>
      <w:bookmarkStart w:id="756" w:name="_Toc183343146"/>
      <w:bookmarkStart w:id="757" w:name="_Toc183344144"/>
      <w:del w:id="758" w:author="Drąsutis,Evaldas E." w:date="2024-12-09T13:02:00Z" w16du:dateUtc="2024-12-09T12:02:00Z">
        <w:r w:rsidDel="005F3532">
          <w:delText>Responsive layout</w:delText>
        </w:r>
        <w:bookmarkEnd w:id="756"/>
        <w:bookmarkEnd w:id="757"/>
      </w:del>
    </w:p>
    <w:p w14:paraId="2B4CDA3F" w14:textId="25AE3DC1" w:rsidR="0055720B" w:rsidDel="005F3532" w:rsidRDefault="0055720B" w:rsidP="0055720B">
      <w:pPr>
        <w:rPr>
          <w:del w:id="759" w:author="Drąsutis,Evaldas E." w:date="2024-12-09T13:02:00Z" w16du:dateUtc="2024-12-09T12:02:00Z"/>
        </w:rPr>
      </w:pPr>
      <w:del w:id="760" w:author="Drąsutis,Evaldas E." w:date="2024-12-09T13:02:00Z" w16du:dateUtc="2024-12-09T12:02:00Z">
        <w:r w:rsidDel="005F3532">
          <w:delText>By adding a visual framework like MUI I was able to convert the application to be responsive in a mobile view making a nicer user experience.</w:delText>
        </w:r>
      </w:del>
    </w:p>
    <w:p w14:paraId="1A0236A4" w14:textId="2883ED9B" w:rsidR="0055720B" w:rsidDel="005F3532" w:rsidRDefault="0055720B" w:rsidP="0055720B">
      <w:pPr>
        <w:rPr>
          <w:del w:id="761" w:author="Drąsutis,Evaldas E." w:date="2024-12-09T13:02:00Z" w16du:dateUtc="2024-12-09T12:02:00Z"/>
        </w:rPr>
      </w:pPr>
    </w:p>
    <w:p w14:paraId="58BB1060" w14:textId="09A2A895" w:rsidR="0055720B" w:rsidDel="005F3532" w:rsidRDefault="0055720B" w:rsidP="0055720B">
      <w:pPr>
        <w:rPr>
          <w:del w:id="762" w:author="Drąsutis,Evaldas E." w:date="2024-12-09T13:02:00Z" w16du:dateUtc="2024-12-09T12:02:00Z"/>
        </w:rPr>
      </w:pPr>
      <w:del w:id="763" w:author="Drąsutis,Evaldas E." w:date="2024-12-09T13:02:00Z" w16du:dateUtc="2024-12-09T12:02:00Z">
        <w:r w:rsidRPr="0055720B" w:rsidDel="005F3532">
          <w:rPr>
            <w:noProof/>
          </w:rPr>
          <w:drawing>
            <wp:anchor distT="0" distB="0" distL="114300" distR="114300" simplePos="0" relativeHeight="251667456" behindDoc="0" locked="0" layoutInCell="1" allowOverlap="1" wp14:anchorId="575FE3A9" wp14:editId="4ED4D17F">
              <wp:simplePos x="0" y="0"/>
              <wp:positionH relativeFrom="margin">
                <wp:align>left</wp:align>
              </wp:positionH>
              <wp:positionV relativeFrom="paragraph">
                <wp:posOffset>0</wp:posOffset>
              </wp:positionV>
              <wp:extent cx="3861435" cy="2600960"/>
              <wp:effectExtent l="0" t="0" r="5715" b="8890"/>
              <wp:wrapSquare wrapText="bothSides"/>
              <wp:docPr id="20543616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61663" name="Picture 1" descr="A screen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86624" cy="2617662"/>
                      </a:xfrm>
                      <a:prstGeom prst="rect">
                        <a:avLst/>
                      </a:prstGeom>
                    </pic:spPr>
                  </pic:pic>
                </a:graphicData>
              </a:graphic>
              <wp14:sizeRelH relativeFrom="margin">
                <wp14:pctWidth>0</wp14:pctWidth>
              </wp14:sizeRelH>
              <wp14:sizeRelV relativeFrom="margin">
                <wp14:pctHeight>0</wp14:pctHeight>
              </wp14:sizeRelV>
            </wp:anchor>
          </w:drawing>
        </w:r>
      </w:del>
    </w:p>
    <w:p w14:paraId="2EE36BD6" w14:textId="402A1B4B" w:rsidR="0055720B" w:rsidDel="005F3532" w:rsidRDefault="0055720B" w:rsidP="0055720B">
      <w:pPr>
        <w:rPr>
          <w:del w:id="764" w:author="Drąsutis,Evaldas E." w:date="2024-12-09T13:02:00Z" w16du:dateUtc="2024-12-09T12:02:00Z"/>
        </w:rPr>
      </w:pPr>
    </w:p>
    <w:p w14:paraId="2EA5A1AB" w14:textId="2A65EACF" w:rsidR="0055720B" w:rsidDel="005F3532" w:rsidRDefault="0055720B" w:rsidP="0055720B">
      <w:pPr>
        <w:rPr>
          <w:del w:id="765" w:author="Drąsutis,Evaldas E." w:date="2024-12-09T13:02:00Z" w16du:dateUtc="2024-12-09T12:02:00Z"/>
        </w:rPr>
      </w:pPr>
    </w:p>
    <w:p w14:paraId="63F07C32" w14:textId="3CC8967A" w:rsidR="00682F27" w:rsidDel="005F3532" w:rsidRDefault="0055720B" w:rsidP="00682F27">
      <w:pPr>
        <w:keepNext/>
        <w:rPr>
          <w:del w:id="766" w:author="Drąsutis,Evaldas E." w:date="2024-12-09T13:02:00Z" w16du:dateUtc="2024-12-09T12:02:00Z"/>
        </w:rPr>
      </w:pPr>
      <w:del w:id="767" w:author="Drąsutis,Evaldas E." w:date="2024-12-09T13:02:00Z" w16du:dateUtc="2024-12-09T12:02:00Z">
        <w:r w:rsidRPr="0055720B" w:rsidDel="005F3532">
          <w:rPr>
            <w:noProof/>
          </w:rPr>
          <w:drawing>
            <wp:inline distT="0" distB="0" distL="0" distR="0" wp14:anchorId="11EB3814" wp14:editId="681E714E">
              <wp:extent cx="2161310" cy="3261028"/>
              <wp:effectExtent l="0" t="0" r="0" b="0"/>
              <wp:docPr id="2032615750" name="Picture 1" descr="Desktop view of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15750" name="Picture 1" descr="Desktop view of application"/>
                      <pic:cNvPicPr/>
                    </pic:nvPicPr>
                    <pic:blipFill>
                      <a:blip r:embed="rId33"/>
                      <a:stretch>
                        <a:fillRect/>
                      </a:stretch>
                    </pic:blipFill>
                    <pic:spPr>
                      <a:xfrm>
                        <a:off x="0" y="0"/>
                        <a:ext cx="2180651" cy="3290210"/>
                      </a:xfrm>
                      <a:prstGeom prst="rect">
                        <a:avLst/>
                      </a:prstGeom>
                    </pic:spPr>
                  </pic:pic>
                </a:graphicData>
              </a:graphic>
            </wp:inline>
          </w:drawing>
        </w:r>
      </w:del>
    </w:p>
    <w:p w14:paraId="4711F381" w14:textId="5028655E" w:rsidR="00682F27" w:rsidDel="005F3532" w:rsidRDefault="00682F27" w:rsidP="00682F27">
      <w:pPr>
        <w:keepNext/>
        <w:rPr>
          <w:del w:id="768" w:author="Drąsutis,Evaldas E." w:date="2024-12-09T13:02:00Z" w16du:dateUtc="2024-12-09T12:02:00Z"/>
        </w:rPr>
      </w:pPr>
      <w:del w:id="769" w:author="Drąsutis,Evaldas E." w:date="2024-12-09T13:02:00Z" w16du:dateUtc="2024-12-09T12:02:00Z">
        <w:r w:rsidDel="005F3532">
          <w:delText>The picture illustrates the desktop view of the application.</w:delText>
        </w:r>
      </w:del>
    </w:p>
    <w:p w14:paraId="1F2A587B" w14:textId="38C59599" w:rsidR="00682F27" w:rsidDel="005F3532" w:rsidRDefault="00682F27" w:rsidP="00682F27">
      <w:pPr>
        <w:keepNext/>
        <w:rPr>
          <w:del w:id="770" w:author="Drąsutis,Evaldas E." w:date="2024-12-09T13:02:00Z" w16du:dateUtc="2024-12-09T12:02:00Z"/>
        </w:rPr>
      </w:pPr>
    </w:p>
    <w:p w14:paraId="7B8ADBB0" w14:textId="3ACA1186" w:rsidR="00682F27" w:rsidDel="005F3532" w:rsidRDefault="00682F27" w:rsidP="00682F27">
      <w:pPr>
        <w:keepNext/>
        <w:rPr>
          <w:del w:id="771" w:author="Drąsutis,Evaldas E." w:date="2024-12-09T13:02:00Z" w16du:dateUtc="2024-12-09T12:02:00Z"/>
        </w:rPr>
      </w:pPr>
      <w:del w:id="772" w:author="Drąsutis,Evaldas E." w:date="2024-12-09T13:02:00Z" w16du:dateUtc="2024-12-09T12:02:00Z">
        <w:r w:rsidRPr="00682F27" w:rsidDel="005F3532">
          <w:rPr>
            <w:noProof/>
          </w:rPr>
          <w:drawing>
            <wp:inline distT="0" distB="0" distL="0" distR="0" wp14:anchorId="2A06F714" wp14:editId="4715FB5B">
              <wp:extent cx="3323547" cy="2251364"/>
              <wp:effectExtent l="0" t="0" r="0" b="0"/>
              <wp:docPr id="702718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18448" name="Picture 1" descr="A screenshot of a computer&#10;&#10;Description automatically generated"/>
                      <pic:cNvPicPr/>
                    </pic:nvPicPr>
                    <pic:blipFill>
                      <a:blip r:embed="rId34"/>
                      <a:stretch>
                        <a:fillRect/>
                      </a:stretch>
                    </pic:blipFill>
                    <pic:spPr>
                      <a:xfrm>
                        <a:off x="0" y="0"/>
                        <a:ext cx="3338471" cy="2261473"/>
                      </a:xfrm>
                      <a:prstGeom prst="rect">
                        <a:avLst/>
                      </a:prstGeom>
                    </pic:spPr>
                  </pic:pic>
                </a:graphicData>
              </a:graphic>
            </wp:inline>
          </w:drawing>
        </w:r>
      </w:del>
    </w:p>
    <w:p w14:paraId="432A2CFB" w14:textId="5F4C32BD" w:rsidR="00682F27" w:rsidRPr="00682F27" w:rsidDel="005F3532" w:rsidRDefault="00682F27" w:rsidP="00682F27">
      <w:pPr>
        <w:keepNext/>
        <w:rPr>
          <w:del w:id="773" w:author="Drąsutis,Evaldas E." w:date="2024-12-09T13:02:00Z" w16du:dateUtc="2024-12-09T12:02:00Z"/>
        </w:rPr>
      </w:pPr>
      <w:del w:id="774" w:author="Drąsutis,Evaldas E." w:date="2024-12-09T13:02:00Z" w16du:dateUtc="2024-12-09T12:02:00Z">
        <w:r w:rsidDel="005F3532">
          <w:delText>The picture illustrates the mobile view of the application.</w:delText>
        </w:r>
      </w:del>
    </w:p>
    <w:p w14:paraId="1A71CF46" w14:textId="09435A8D" w:rsidR="0055720B" w:rsidRPr="0055720B" w:rsidDel="005F3532" w:rsidRDefault="0055720B" w:rsidP="0055720B">
      <w:pPr>
        <w:rPr>
          <w:del w:id="775" w:author="Drąsutis,Evaldas E." w:date="2024-12-09T13:02:00Z" w16du:dateUtc="2024-12-09T12:02:00Z"/>
        </w:rPr>
      </w:pPr>
    </w:p>
    <w:p w14:paraId="7DBB3A37" w14:textId="77F5772F" w:rsidR="009028C6" w:rsidDel="005F3532" w:rsidRDefault="009028C6" w:rsidP="009028C6">
      <w:pPr>
        <w:rPr>
          <w:del w:id="776" w:author="Drąsutis,Evaldas E." w:date="2024-12-09T13:02:00Z" w16du:dateUtc="2024-12-09T12:02:00Z"/>
        </w:rPr>
      </w:pPr>
    </w:p>
    <w:p w14:paraId="5BF414B3" w14:textId="00171720" w:rsidR="009028C6" w:rsidDel="005F3532" w:rsidRDefault="009028C6" w:rsidP="00A84598">
      <w:pPr>
        <w:pStyle w:val="Heading2"/>
        <w:numPr>
          <w:ilvl w:val="2"/>
          <w:numId w:val="23"/>
        </w:numPr>
        <w:rPr>
          <w:del w:id="777" w:author="Drąsutis,Evaldas E." w:date="2024-12-09T13:02:00Z" w16du:dateUtc="2024-12-09T12:02:00Z"/>
        </w:rPr>
        <w:pPrChange w:id="778" w:author="Drąsutis,Evaldas E." w:date="2024-12-09T11:12:00Z" w16du:dateUtc="2024-12-09T10:12:00Z">
          <w:pPr>
            <w:pStyle w:val="Heading2"/>
            <w:numPr>
              <w:ilvl w:val="2"/>
              <w:numId w:val="2"/>
            </w:numPr>
            <w:ind w:left="1224" w:hanging="504"/>
          </w:pPr>
        </w:pPrChange>
      </w:pPr>
      <w:bookmarkStart w:id="779" w:name="_Toc183343147"/>
      <w:bookmarkStart w:id="780" w:name="_Toc183344145"/>
      <w:del w:id="781" w:author="Drąsutis,Evaldas E." w:date="2024-12-09T13:02:00Z" w16du:dateUtc="2024-12-09T12:02:00Z">
        <w:r w:rsidDel="005F3532">
          <w:delText>Charge Station overlay</w:delText>
        </w:r>
        <w:bookmarkEnd w:id="779"/>
        <w:bookmarkEnd w:id="780"/>
      </w:del>
    </w:p>
    <w:p w14:paraId="4E598946" w14:textId="10DEE6EB" w:rsidR="009028C6" w:rsidRPr="009028C6" w:rsidDel="005F3532" w:rsidRDefault="009028C6" w:rsidP="009028C6">
      <w:pPr>
        <w:rPr>
          <w:del w:id="782" w:author="Drąsutis,Evaldas E." w:date="2024-12-09T13:02:00Z" w16du:dateUtc="2024-12-09T12:02:00Z"/>
        </w:rPr>
      </w:pPr>
    </w:p>
    <w:p w14:paraId="1F0B8855" w14:textId="35543505" w:rsidR="00A712D1" w:rsidDel="005F3532" w:rsidRDefault="00A712D1" w:rsidP="00A712D1">
      <w:pPr>
        <w:rPr>
          <w:del w:id="783" w:author="Drąsutis,Evaldas E." w:date="2024-12-09T13:02:00Z" w16du:dateUtc="2024-12-09T12:02:00Z"/>
        </w:rPr>
      </w:pPr>
      <w:del w:id="784" w:author="Drąsutis,Evaldas E." w:date="2024-12-09T13:02:00Z" w16du:dateUtc="2024-12-09T12:02:00Z">
        <w:r w:rsidRPr="00A712D1" w:rsidDel="005F3532">
          <w:rPr>
            <w:noProof/>
          </w:rPr>
          <w:drawing>
            <wp:inline distT="0" distB="0" distL="0" distR="0" wp14:anchorId="17061A5E" wp14:editId="602E57CC">
              <wp:extent cx="5759450" cy="2801620"/>
              <wp:effectExtent l="0" t="0" r="0" b="0"/>
              <wp:docPr id="953220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20284" name="Picture 1" descr="A screenshot of a computer program&#10;&#10;Description automatically generated"/>
                      <pic:cNvPicPr/>
                    </pic:nvPicPr>
                    <pic:blipFill>
                      <a:blip r:embed="rId35"/>
                      <a:stretch>
                        <a:fillRect/>
                      </a:stretch>
                    </pic:blipFill>
                    <pic:spPr>
                      <a:xfrm>
                        <a:off x="0" y="0"/>
                        <a:ext cx="5759450" cy="2801620"/>
                      </a:xfrm>
                      <a:prstGeom prst="rect">
                        <a:avLst/>
                      </a:prstGeom>
                    </pic:spPr>
                  </pic:pic>
                </a:graphicData>
              </a:graphic>
            </wp:inline>
          </w:drawing>
        </w:r>
      </w:del>
    </w:p>
    <w:p w14:paraId="1879E2FF" w14:textId="08395A26" w:rsidR="00A712D1" w:rsidDel="005F3532" w:rsidRDefault="00A712D1" w:rsidP="00A712D1">
      <w:pPr>
        <w:rPr>
          <w:del w:id="785" w:author="Drąsutis,Evaldas E." w:date="2024-12-09T13:02:00Z" w16du:dateUtc="2024-12-09T12:02:00Z"/>
        </w:rPr>
      </w:pPr>
      <w:del w:id="786" w:author="Drąsutis,Evaldas E." w:date="2024-12-09T13:02:00Z" w16du:dateUtc="2024-12-09T12:02:00Z">
        <w:r w:rsidDel="005F3532">
          <w:delText>This picture displays the fetching and implementation of overlaying the map with markers of electric car charging stations.</w:delText>
        </w:r>
      </w:del>
    </w:p>
    <w:p w14:paraId="1DD5FC89" w14:textId="1B4410D7" w:rsidR="009028C6" w:rsidRPr="009028C6" w:rsidDel="005F3532" w:rsidRDefault="009028C6" w:rsidP="009028C6">
      <w:pPr>
        <w:rPr>
          <w:del w:id="787" w:author="Drąsutis,Evaldas E." w:date="2024-12-09T13:02:00Z" w16du:dateUtc="2024-12-09T12:02:00Z"/>
        </w:rPr>
      </w:pPr>
    </w:p>
    <w:p w14:paraId="6426592B" w14:textId="6513E8B4" w:rsidR="009028C6" w:rsidRPr="009028C6" w:rsidDel="005F3532" w:rsidRDefault="0055720B" w:rsidP="009028C6">
      <w:pPr>
        <w:rPr>
          <w:del w:id="788" w:author="Drąsutis,Evaldas E." w:date="2024-12-09T13:02:00Z" w16du:dateUtc="2024-12-09T12:02:00Z"/>
        </w:rPr>
      </w:pPr>
      <w:del w:id="789" w:author="Drąsutis,Evaldas E." w:date="2024-12-09T13:02:00Z" w16du:dateUtc="2024-12-09T12:02:00Z">
        <w:r w:rsidDel="005F3532">
          <w:rPr>
            <w:noProof/>
          </w:rPr>
          <w:drawing>
            <wp:inline distT="0" distB="0" distL="0" distR="0" wp14:anchorId="29C29879" wp14:editId="01E7ADD1">
              <wp:extent cx="3366655" cy="2011451"/>
              <wp:effectExtent l="0" t="0" r="5715" b="8255"/>
              <wp:docPr id="1180390416" name="Picture 3" descr="A map with many points of lo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90416" name="Picture 3" descr="A map with many points of lo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88773" cy="2024666"/>
                      </a:xfrm>
                      <a:prstGeom prst="rect">
                        <a:avLst/>
                      </a:prstGeom>
                      <a:noFill/>
                      <a:ln>
                        <a:noFill/>
                      </a:ln>
                    </pic:spPr>
                  </pic:pic>
                </a:graphicData>
              </a:graphic>
            </wp:inline>
          </w:drawing>
        </w:r>
      </w:del>
    </w:p>
    <w:p w14:paraId="6729B418" w14:textId="47D340FE" w:rsidR="009028C6" w:rsidRPr="009028C6" w:rsidDel="005F3532" w:rsidRDefault="009028C6" w:rsidP="009028C6">
      <w:pPr>
        <w:rPr>
          <w:del w:id="790" w:author="Drąsutis,Evaldas E." w:date="2024-12-09T13:02:00Z" w16du:dateUtc="2024-12-09T12:02:00Z"/>
        </w:rPr>
      </w:pPr>
    </w:p>
    <w:p w14:paraId="7BBA4153" w14:textId="77777777" w:rsidR="009028C6" w:rsidRPr="009028C6" w:rsidRDefault="009028C6" w:rsidP="009028C6"/>
    <w:p w14:paraId="4DF94739" w14:textId="77777777" w:rsidR="009028C6" w:rsidRPr="009028C6" w:rsidRDefault="009028C6" w:rsidP="009028C6"/>
    <w:p w14:paraId="39DE6EF7" w14:textId="01D5EAC0" w:rsidR="009028C6" w:rsidRDefault="009028C6" w:rsidP="00A84598">
      <w:pPr>
        <w:pStyle w:val="Heading1"/>
        <w:numPr>
          <w:ilvl w:val="0"/>
          <w:numId w:val="23"/>
        </w:numPr>
        <w:pPrChange w:id="791" w:author="Drąsutis,Evaldas E." w:date="2024-12-09T11:12:00Z" w16du:dateUtc="2024-12-09T10:12:00Z">
          <w:pPr>
            <w:pStyle w:val="Heading1"/>
            <w:numPr>
              <w:numId w:val="2"/>
            </w:numPr>
            <w:ind w:left="360" w:hanging="360"/>
          </w:pPr>
        </w:pPrChange>
      </w:pPr>
      <w:bookmarkStart w:id="792" w:name="_Toc183343148"/>
      <w:bookmarkStart w:id="793" w:name="_Toc183344146"/>
      <w:r>
        <w:t>Conclusion and recommendation</w:t>
      </w:r>
      <w:bookmarkEnd w:id="792"/>
      <w:bookmarkEnd w:id="793"/>
    </w:p>
    <w:p w14:paraId="421D3C64" w14:textId="77777777" w:rsidR="002D0658" w:rsidRPr="002D0658" w:rsidRDefault="002D0658" w:rsidP="002D0658"/>
    <w:p w14:paraId="1696A8F4" w14:textId="5A5C8E81" w:rsidR="009028C6" w:rsidRDefault="009028C6" w:rsidP="00A84598">
      <w:pPr>
        <w:pStyle w:val="Heading2"/>
        <w:numPr>
          <w:ilvl w:val="1"/>
          <w:numId w:val="23"/>
        </w:numPr>
        <w:pPrChange w:id="794" w:author="Drąsutis,Evaldas E." w:date="2024-12-09T11:12:00Z" w16du:dateUtc="2024-12-09T10:12:00Z">
          <w:pPr>
            <w:pStyle w:val="Heading2"/>
            <w:numPr>
              <w:ilvl w:val="1"/>
              <w:numId w:val="2"/>
            </w:numPr>
            <w:ind w:left="792" w:hanging="432"/>
          </w:pPr>
        </w:pPrChange>
      </w:pPr>
      <w:bookmarkStart w:id="795" w:name="_Toc183343149"/>
      <w:bookmarkStart w:id="796" w:name="_Toc183344147"/>
      <w:r>
        <w:t>Conclusions</w:t>
      </w:r>
      <w:bookmarkEnd w:id="795"/>
      <w:bookmarkEnd w:id="796"/>
    </w:p>
    <w:p w14:paraId="5548BEEB" w14:textId="77777777" w:rsidR="002D0658" w:rsidRPr="002D0658" w:rsidRDefault="002D0658" w:rsidP="002D0658"/>
    <w:p w14:paraId="4EF1F714" w14:textId="0983C3FE" w:rsidR="009028C6" w:rsidRPr="009028C6" w:rsidRDefault="00682F27" w:rsidP="009028C6">
      <w:r>
        <w:t>This internship project let to new finding and contributions to the development of iO travel coach platform. By consistently collecting information, researching and</w:t>
      </w:r>
      <w:r w:rsidR="006C21CA">
        <w:t xml:space="preserve"> applying new approaches to the problem and getting feedback on my solutions has driven me to achieving some milestones of the systems features. The introduction of the transportation routing and disturbance notification features are one of </w:t>
      </w:r>
      <w:r w:rsidR="001A467D">
        <w:t>focus</w:t>
      </w:r>
      <w:r w:rsidR="006C21CA">
        <w:t xml:space="preserve"> of this </w:t>
      </w:r>
      <w:r w:rsidR="001A467D">
        <w:t>project’s</w:t>
      </w:r>
      <w:r w:rsidR="006C21CA">
        <w:t xml:space="preserve"> development. </w:t>
      </w:r>
    </w:p>
    <w:p w14:paraId="103A875D" w14:textId="77777777" w:rsidR="009028C6" w:rsidRPr="009028C6" w:rsidRDefault="009028C6" w:rsidP="009028C6"/>
    <w:p w14:paraId="0A014977" w14:textId="1C0332B6" w:rsidR="002D0658" w:rsidRDefault="002D0658" w:rsidP="00A84598">
      <w:pPr>
        <w:pStyle w:val="Heading2"/>
        <w:numPr>
          <w:ilvl w:val="1"/>
          <w:numId w:val="23"/>
        </w:numPr>
        <w:pPrChange w:id="797" w:author="Drąsutis,Evaldas E." w:date="2024-12-09T11:12:00Z" w16du:dateUtc="2024-12-09T10:12:00Z">
          <w:pPr>
            <w:pStyle w:val="Heading2"/>
            <w:numPr>
              <w:ilvl w:val="1"/>
              <w:numId w:val="2"/>
            </w:numPr>
            <w:ind w:left="792" w:hanging="432"/>
          </w:pPr>
        </w:pPrChange>
      </w:pPr>
      <w:bookmarkStart w:id="798" w:name="_Toc183343150"/>
      <w:bookmarkStart w:id="799" w:name="_Toc183344148"/>
      <w:r>
        <w:t>Recommendation</w:t>
      </w:r>
      <w:bookmarkEnd w:id="798"/>
      <w:bookmarkEnd w:id="799"/>
    </w:p>
    <w:p w14:paraId="39862666" w14:textId="77777777" w:rsidR="004F60A3" w:rsidRDefault="004F60A3" w:rsidP="004F60A3"/>
    <w:p w14:paraId="2F065C2D" w14:textId="4F57B769" w:rsidR="004F60A3" w:rsidRDefault="004F60A3" w:rsidP="004F60A3">
      <w:r>
        <w:t>After working on iCoach applications for about 4 months I have gathered some recommendation that I would like to see implemented in the near future:</w:t>
      </w:r>
    </w:p>
    <w:p w14:paraId="4802F85C" w14:textId="77777777" w:rsidR="004F60A3" w:rsidRDefault="004F60A3" w:rsidP="004F60A3"/>
    <w:p w14:paraId="2AC1D241" w14:textId="21D531AD" w:rsidR="004F60A3" w:rsidRDefault="004F60A3" w:rsidP="004F60A3">
      <w:pPr>
        <w:pStyle w:val="ListParagraph"/>
        <w:numPr>
          <w:ilvl w:val="0"/>
          <w:numId w:val="17"/>
        </w:numPr>
      </w:pPr>
      <w:r>
        <w:t>Non-functional improvements</w:t>
      </w:r>
    </w:p>
    <w:p w14:paraId="29E07FFC" w14:textId="6E4C0DB7" w:rsidR="004F60A3" w:rsidRDefault="004F60A3" w:rsidP="004F60A3">
      <w:pPr>
        <w:pStyle w:val="ListParagraph"/>
        <w:numPr>
          <w:ilvl w:val="1"/>
          <w:numId w:val="17"/>
        </w:numPr>
      </w:pPr>
      <w:r>
        <w:t>Write more detailed user manuals.</w:t>
      </w:r>
    </w:p>
    <w:p w14:paraId="6BCB9548" w14:textId="6625E9A1" w:rsidR="004F60A3" w:rsidRDefault="004F60A3" w:rsidP="004F60A3">
      <w:pPr>
        <w:pStyle w:val="ListParagraph"/>
        <w:numPr>
          <w:ilvl w:val="0"/>
          <w:numId w:val="17"/>
        </w:numPr>
      </w:pPr>
      <w:r>
        <w:t>Research &amp; development</w:t>
      </w:r>
    </w:p>
    <w:p w14:paraId="5D0BE96B" w14:textId="1D7D1CA7" w:rsidR="004F60A3" w:rsidRPr="004F60A3" w:rsidRDefault="004F60A3" w:rsidP="004F60A3">
      <w:pPr>
        <w:pStyle w:val="ListParagraph"/>
        <w:numPr>
          <w:ilvl w:val="1"/>
          <w:numId w:val="17"/>
        </w:numPr>
      </w:pPr>
      <w:r>
        <w:t>Needs to research into a better way of handling bigger data</w:t>
      </w:r>
      <w:ins w:id="800" w:author="Drąsutis,Evaldas E." w:date="2024-12-09T11:40:00Z" w16du:dateUtc="2024-12-09T10:40:00Z">
        <w:r w:rsidR="003A2D73">
          <w:t xml:space="preserve"> </w:t>
        </w:r>
      </w:ins>
      <w:del w:id="801" w:author="Drąsutis,Evaldas E." w:date="2024-12-09T11:40:00Z" w16du:dateUtc="2024-12-09T10:40:00Z">
        <w:r w:rsidDel="003A2D73">
          <w:delText xml:space="preserve"> </w:delText>
        </w:r>
      </w:del>
      <w:commentRangeStart w:id="802"/>
      <w:r>
        <w:t>files</w:t>
      </w:r>
      <w:commentRangeEnd w:id="802"/>
      <w:ins w:id="803" w:author="Drąsutis,Evaldas E." w:date="2024-12-09T11:40:00Z" w16du:dateUtc="2024-12-09T10:40:00Z">
        <w:r w:rsidR="003A2D73">
          <w:t xml:space="preserve"> like </w:t>
        </w:r>
      </w:ins>
      <w:r w:rsidR="00DF2A85">
        <w:rPr>
          <w:rStyle w:val="CommentReference"/>
        </w:rPr>
        <w:commentReference w:id="802"/>
      </w:r>
      <w:ins w:id="804" w:author="Drąsutis,Evaldas E." w:date="2024-12-09T11:40:00Z" w16du:dateUtc="2024-12-09T10:40:00Z">
        <w:r w:rsidR="003A2D73">
          <w:t>GTFS</w:t>
        </w:r>
      </w:ins>
      <w:r>
        <w:t xml:space="preserve"> that depend on GeoJson type.</w:t>
      </w:r>
    </w:p>
    <w:p w14:paraId="14CE190F" w14:textId="77777777" w:rsidR="002D0658" w:rsidRDefault="002D0658" w:rsidP="002D0658"/>
    <w:p w14:paraId="5248590E" w14:textId="021B1826" w:rsidR="002D0658" w:rsidRDefault="002D0658" w:rsidP="004F60A3">
      <w:pPr>
        <w:pStyle w:val="Heading1"/>
        <w:numPr>
          <w:ilvl w:val="0"/>
          <w:numId w:val="17"/>
        </w:numPr>
      </w:pPr>
      <w:bookmarkStart w:id="805" w:name="_Toc183343151"/>
      <w:bookmarkStart w:id="806" w:name="_Toc183344149"/>
      <w:r>
        <w:t>Reflection</w:t>
      </w:r>
      <w:bookmarkEnd w:id="805"/>
      <w:bookmarkEnd w:id="806"/>
    </w:p>
    <w:p w14:paraId="3E152A0F" w14:textId="77777777" w:rsidR="002D0658" w:rsidRPr="002D0658" w:rsidRDefault="002D0658" w:rsidP="002D0658"/>
    <w:p w14:paraId="63EF6046" w14:textId="25C7F3E9" w:rsidR="002D0658" w:rsidRDefault="002D0658" w:rsidP="004F60A3">
      <w:pPr>
        <w:pStyle w:val="Heading2"/>
        <w:numPr>
          <w:ilvl w:val="1"/>
          <w:numId w:val="17"/>
        </w:numPr>
      </w:pPr>
      <w:bookmarkStart w:id="807" w:name="_Toc183343152"/>
      <w:bookmarkStart w:id="808" w:name="_Toc183344150"/>
      <w:r>
        <w:t>Personal reflection</w:t>
      </w:r>
      <w:bookmarkEnd w:id="807"/>
      <w:bookmarkEnd w:id="808"/>
    </w:p>
    <w:p w14:paraId="3293B280" w14:textId="28B263E0" w:rsidR="00BA2D9D" w:rsidRPr="00BA2D9D" w:rsidRDefault="00BA2D9D" w:rsidP="00BA2D9D">
      <w:r>
        <w:t xml:space="preserve">During my internship project period, I have gained significant knowledge and experience in a professional field of ICT. The hands-on experience allowed me to apply my theoretical knowledge from Fontys to real world scenarios, enhancing my development in problem-solving skills </w:t>
      </w:r>
      <w:r w:rsidR="001A467D">
        <w:t>and technical</w:t>
      </w:r>
      <w:r>
        <w:t xml:space="preserve"> proficiency. I noticed an improvement to my ability to design, implement which aligns with my personal development goals of becoming a full stack developer. The internship has also provided me with a better understanding of communication </w:t>
      </w:r>
      <w:r w:rsidR="001A467D">
        <w:t>and project</w:t>
      </w:r>
      <w:r>
        <w:t xml:space="preserve"> management within professional environment. </w:t>
      </w:r>
    </w:p>
    <w:p w14:paraId="23367C6D" w14:textId="77777777" w:rsidR="002D0658" w:rsidRDefault="002D0658" w:rsidP="002D0658"/>
    <w:p w14:paraId="02202E26" w14:textId="42D1EF67" w:rsidR="002D0658" w:rsidRDefault="002D0658" w:rsidP="004F60A3">
      <w:pPr>
        <w:pStyle w:val="Heading2"/>
        <w:numPr>
          <w:ilvl w:val="1"/>
          <w:numId w:val="17"/>
        </w:numPr>
      </w:pPr>
      <w:bookmarkStart w:id="809" w:name="_Toc183343153"/>
      <w:bookmarkStart w:id="810" w:name="_Toc183344151"/>
      <w:r>
        <w:lastRenderedPageBreak/>
        <w:t>Project Reflection</w:t>
      </w:r>
      <w:bookmarkEnd w:id="809"/>
      <w:bookmarkEnd w:id="810"/>
    </w:p>
    <w:p w14:paraId="7C45B5F0" w14:textId="74AEF93D" w:rsidR="00BA2D9D" w:rsidRDefault="00BA2D9D" w:rsidP="002D0658">
      <w:r>
        <w:t>During my internships project lifecycle, I have obtained significant knowledge and experience professionally and within the desired field.</w:t>
      </w:r>
    </w:p>
    <w:p w14:paraId="354A6878" w14:textId="77777777" w:rsidR="00BB300A" w:rsidRDefault="00BB300A" w:rsidP="002D0658"/>
    <w:p w14:paraId="3B1C9E17" w14:textId="2138F5C1" w:rsidR="002D0658" w:rsidRDefault="002D0658" w:rsidP="004F60A3">
      <w:pPr>
        <w:pStyle w:val="Heading2"/>
        <w:numPr>
          <w:ilvl w:val="2"/>
          <w:numId w:val="17"/>
        </w:numPr>
      </w:pPr>
      <w:bookmarkStart w:id="811" w:name="_Toc183343154"/>
      <w:bookmarkStart w:id="812" w:name="_Toc183344152"/>
      <w:r>
        <w:t>Professionally</w:t>
      </w:r>
      <w:bookmarkEnd w:id="811"/>
      <w:bookmarkEnd w:id="812"/>
    </w:p>
    <w:p w14:paraId="1513AB6B" w14:textId="77777777" w:rsidR="002D0658" w:rsidRPr="002D0658" w:rsidRDefault="002D0658" w:rsidP="002D0658"/>
    <w:p w14:paraId="25514DA6" w14:textId="215C57E3" w:rsidR="002D0658" w:rsidRPr="002D0658" w:rsidRDefault="00BB300A" w:rsidP="002D0658">
      <w:r>
        <w:t>In the aspect of professional development, I have learned how to manage my projects planning more effectively and collaborate with my company’s stakeholders/mentor. I have improved my skills in agile methodologies and advanced my ability to communicate technical concepts clearer with my company mentor.</w:t>
      </w:r>
    </w:p>
    <w:p w14:paraId="5F9891B3" w14:textId="2533BEC0" w:rsidR="002D0658" w:rsidRDefault="002D0658" w:rsidP="004F60A3">
      <w:pPr>
        <w:pStyle w:val="Heading2"/>
        <w:numPr>
          <w:ilvl w:val="2"/>
          <w:numId w:val="17"/>
        </w:numPr>
      </w:pPr>
      <w:bookmarkStart w:id="813" w:name="_Toc183343155"/>
      <w:bookmarkStart w:id="814" w:name="_Toc183344153"/>
      <w:r>
        <w:t>IT field</w:t>
      </w:r>
      <w:bookmarkEnd w:id="813"/>
      <w:bookmarkEnd w:id="814"/>
    </w:p>
    <w:p w14:paraId="4CE5BB86" w14:textId="77777777" w:rsidR="002D0658" w:rsidRDefault="002D0658" w:rsidP="002D0658"/>
    <w:p w14:paraId="0693AFF9" w14:textId="5E93106B" w:rsidR="00BB300A" w:rsidRDefault="00BB300A" w:rsidP="002D0658">
      <w:r>
        <w:t>In the aspect of IT field, I have applied myself to developing in a versed technological stack.</w:t>
      </w:r>
    </w:p>
    <w:p w14:paraId="0206C6F7" w14:textId="22DF6364" w:rsidR="00BB300A" w:rsidRDefault="00BB300A" w:rsidP="002D0658">
      <w:r>
        <w:t xml:space="preserve">Typescript – has allowed me to build an understanding of typescript syntax and best practices. I have also developed my full-stack skills by working on both front-end and back-end components for the project. I have researched into Vue, React which provided </w:t>
      </w:r>
      <w:r w:rsidR="009F2173">
        <w:t>me with some challenges to work towards to improve these skills.</w:t>
      </w:r>
    </w:p>
    <w:p w14:paraId="3EA0F11D" w14:textId="77777777" w:rsidR="009F2173" w:rsidRDefault="009F2173" w:rsidP="002D0658"/>
    <w:p w14:paraId="4CB444AA" w14:textId="77777777" w:rsidR="009F2173" w:rsidRDefault="009F2173" w:rsidP="002D0658"/>
    <w:p w14:paraId="5147F933" w14:textId="586A176F" w:rsidR="002D0658" w:rsidRDefault="002D0658" w:rsidP="004F60A3">
      <w:pPr>
        <w:pStyle w:val="Heading2"/>
        <w:numPr>
          <w:ilvl w:val="1"/>
          <w:numId w:val="17"/>
        </w:numPr>
      </w:pPr>
      <w:bookmarkStart w:id="815" w:name="_Toc183343156"/>
      <w:bookmarkStart w:id="816" w:name="_Toc183344154"/>
      <w:r>
        <w:t>Learning outcomes</w:t>
      </w:r>
      <w:bookmarkEnd w:id="815"/>
      <w:bookmarkEnd w:id="816"/>
    </w:p>
    <w:p w14:paraId="6F1892D8" w14:textId="77777777" w:rsidR="002D0658" w:rsidRPr="002D0658" w:rsidRDefault="002D0658" w:rsidP="002D0658"/>
    <w:p w14:paraId="40100E8C" w14:textId="77777777" w:rsidR="002D0658" w:rsidRDefault="002D0658" w:rsidP="002D0658"/>
    <w:p w14:paraId="25670B83" w14:textId="70092085" w:rsidR="002D0658" w:rsidRDefault="002D0658" w:rsidP="004F60A3">
      <w:pPr>
        <w:pStyle w:val="Heading2"/>
        <w:numPr>
          <w:ilvl w:val="2"/>
          <w:numId w:val="17"/>
        </w:numPr>
      </w:pPr>
      <w:bookmarkStart w:id="817" w:name="_Toc183343157"/>
      <w:bookmarkStart w:id="818" w:name="_Toc183344155"/>
      <w:r>
        <w:t>LO 1:</w:t>
      </w:r>
      <w:bookmarkEnd w:id="817"/>
      <w:bookmarkEnd w:id="818"/>
    </w:p>
    <w:p w14:paraId="5AA02C74" w14:textId="6468AB9B" w:rsidR="002D0658" w:rsidRPr="009F2173" w:rsidRDefault="009F2173" w:rsidP="002D0658">
      <w:pPr>
        <w:rPr>
          <w:rStyle w:val="IntenseReference"/>
        </w:rPr>
      </w:pPr>
      <w:r w:rsidRPr="009F2173">
        <w:rPr>
          <w:rStyle w:val="IntenseReference"/>
        </w:rPr>
        <w:t>(Professional duties)</w:t>
      </w:r>
    </w:p>
    <w:p w14:paraId="3EAE0313" w14:textId="3FBF7251" w:rsidR="009F2173" w:rsidRDefault="009F2173" w:rsidP="002D0658">
      <w:pPr>
        <w:rPr>
          <w:rStyle w:val="SubtleReference"/>
        </w:rPr>
      </w:pPr>
      <w:r w:rsidRPr="009F2173">
        <w:rPr>
          <w:rStyle w:val="SubtleReference"/>
        </w:rPr>
        <w:t>You are able to adapt your working activities, style and communication based upon what the actual situation requires, given the assignment, the company and the team around you.</w:t>
      </w:r>
    </w:p>
    <w:p w14:paraId="1E6FA1F4" w14:textId="77777777" w:rsidR="009F2173" w:rsidRDefault="009F2173" w:rsidP="002D0658"/>
    <w:p w14:paraId="6420EFA7" w14:textId="5066928E" w:rsidR="009F2173" w:rsidRDefault="009F2173" w:rsidP="004F60A3">
      <w:pPr>
        <w:pStyle w:val="Heading3"/>
        <w:numPr>
          <w:ilvl w:val="3"/>
          <w:numId w:val="17"/>
        </w:numPr>
      </w:pPr>
      <w:bookmarkStart w:id="819" w:name="_Toc183343158"/>
      <w:bookmarkStart w:id="820" w:name="_Toc183344156"/>
      <w:r>
        <w:t>Justification</w:t>
      </w:r>
      <w:bookmarkEnd w:id="819"/>
      <w:bookmarkEnd w:id="820"/>
    </w:p>
    <w:p w14:paraId="79F794FA" w14:textId="77777777" w:rsidR="009F2173" w:rsidRDefault="009F2173" w:rsidP="009F2173"/>
    <w:p w14:paraId="1E68DC27" w14:textId="7DB0408B" w:rsidR="00BB7C35" w:rsidRDefault="00BB7C35" w:rsidP="00BB7C35">
      <w:pPr>
        <w:pStyle w:val="ListParagraph"/>
        <w:numPr>
          <w:ilvl w:val="0"/>
          <w:numId w:val="5"/>
        </w:numPr>
      </w:pPr>
      <w:r>
        <w:t>Analysis: Conducted research and analysis on necessary requirements to understand the projects scope and objectives.</w:t>
      </w:r>
    </w:p>
    <w:p w14:paraId="07A92A17" w14:textId="6604E2C6" w:rsidR="00BB7C35" w:rsidRDefault="00BB7C35" w:rsidP="00BB7C35">
      <w:pPr>
        <w:pStyle w:val="ListParagraph"/>
        <w:numPr>
          <w:ilvl w:val="0"/>
          <w:numId w:val="5"/>
        </w:numPr>
      </w:pPr>
      <w:r>
        <w:t>Design: Created design components, including UI wireframes and system architecture.</w:t>
      </w:r>
    </w:p>
    <w:p w14:paraId="2014EBAF" w14:textId="17FDDF68" w:rsidR="00BB7C35" w:rsidRDefault="00BB7C35" w:rsidP="00BB7C35">
      <w:pPr>
        <w:pStyle w:val="ListParagraph"/>
        <w:numPr>
          <w:ilvl w:val="0"/>
          <w:numId w:val="5"/>
        </w:numPr>
      </w:pPr>
      <w:r>
        <w:t>Realize: Developed and implemented software following the company’s best practices.</w:t>
      </w:r>
    </w:p>
    <w:p w14:paraId="4D6C432A" w14:textId="64EC73A1" w:rsidR="00BB7C35" w:rsidRDefault="00BB7C35" w:rsidP="00BB7C35">
      <w:pPr>
        <w:pStyle w:val="ListParagraph"/>
        <w:numPr>
          <w:ilvl w:val="0"/>
          <w:numId w:val="5"/>
        </w:numPr>
      </w:pPr>
      <w:r>
        <w:t>Advise: Provide suggestions on system technology stack and technical features.</w:t>
      </w:r>
    </w:p>
    <w:p w14:paraId="177FD48E" w14:textId="6D062119" w:rsidR="00D45693" w:rsidRDefault="00BB7C35" w:rsidP="00D45693">
      <w:pPr>
        <w:pStyle w:val="ListParagraph"/>
        <w:numPr>
          <w:ilvl w:val="0"/>
          <w:numId w:val="5"/>
        </w:numPr>
      </w:pPr>
      <w:r>
        <w:t xml:space="preserve">Manage &amp; Control: Maintain the project timeline ensuring the most valued features are </w:t>
      </w:r>
      <w:r w:rsidR="00D45693">
        <w:t>met with the expected deadlines adhering to quality standards.</w:t>
      </w:r>
    </w:p>
    <w:p w14:paraId="7149CBC9" w14:textId="77777777" w:rsidR="009F2173" w:rsidRDefault="009F2173" w:rsidP="009F2173"/>
    <w:p w14:paraId="7A6E2816" w14:textId="2450FDA4" w:rsidR="009F2173" w:rsidRDefault="009F2173" w:rsidP="004F60A3">
      <w:pPr>
        <w:pStyle w:val="Heading3"/>
        <w:numPr>
          <w:ilvl w:val="3"/>
          <w:numId w:val="17"/>
        </w:numPr>
      </w:pPr>
      <w:bookmarkStart w:id="821" w:name="_Toc183343159"/>
      <w:bookmarkStart w:id="822" w:name="_Toc183344157"/>
      <w:r>
        <w:t>Evidence</w:t>
      </w:r>
      <w:bookmarkEnd w:id="821"/>
      <w:bookmarkEnd w:id="822"/>
    </w:p>
    <w:p w14:paraId="3F494F26" w14:textId="77777777" w:rsidR="009F2173" w:rsidRPr="009F2173" w:rsidRDefault="009F2173" w:rsidP="009F2173"/>
    <w:p w14:paraId="2E784C96" w14:textId="50E71B63" w:rsidR="009F2173" w:rsidRDefault="00D45693" w:rsidP="00D45693">
      <w:pPr>
        <w:pStyle w:val="ListParagraph"/>
        <w:numPr>
          <w:ilvl w:val="0"/>
          <w:numId w:val="5"/>
        </w:numPr>
      </w:pPr>
      <w:r>
        <w:t>Project plan</w:t>
      </w:r>
    </w:p>
    <w:p w14:paraId="5AFBE678" w14:textId="43B4D430" w:rsidR="00D45693" w:rsidRPr="009F2173" w:rsidRDefault="00D45693" w:rsidP="00D45693">
      <w:pPr>
        <w:pStyle w:val="ListParagraph"/>
        <w:numPr>
          <w:ilvl w:val="0"/>
          <w:numId w:val="5"/>
        </w:numPr>
      </w:pPr>
      <w:r>
        <w:lastRenderedPageBreak/>
        <w:t>Research document</w:t>
      </w:r>
    </w:p>
    <w:p w14:paraId="772B99A0" w14:textId="31214D78" w:rsidR="009F2173" w:rsidRPr="009F2173" w:rsidRDefault="009F2173" w:rsidP="009F2173">
      <w:pPr>
        <w:rPr>
          <w:rStyle w:val="SubtleReference"/>
        </w:rPr>
      </w:pPr>
    </w:p>
    <w:p w14:paraId="025827CB" w14:textId="21E53EF2" w:rsidR="002D0658" w:rsidRDefault="002D0658" w:rsidP="004F60A3">
      <w:pPr>
        <w:pStyle w:val="Heading2"/>
        <w:numPr>
          <w:ilvl w:val="2"/>
          <w:numId w:val="17"/>
        </w:numPr>
      </w:pPr>
      <w:bookmarkStart w:id="823" w:name="_Toc183343160"/>
      <w:bookmarkStart w:id="824" w:name="_Toc183344158"/>
      <w:r>
        <w:t>LO 2:</w:t>
      </w:r>
      <w:bookmarkEnd w:id="823"/>
      <w:bookmarkEnd w:id="824"/>
    </w:p>
    <w:p w14:paraId="293171BF" w14:textId="3DF431B3" w:rsidR="009F2173" w:rsidRPr="009F2173" w:rsidRDefault="009F2173" w:rsidP="009F2173">
      <w:pPr>
        <w:rPr>
          <w:rStyle w:val="IntenseReference"/>
        </w:rPr>
      </w:pPr>
      <w:r w:rsidRPr="009F2173">
        <w:rPr>
          <w:rStyle w:val="IntenseReference"/>
        </w:rPr>
        <w:t>(</w:t>
      </w:r>
      <w:r w:rsidR="00BB7C35" w:rsidRPr="00BB7C35">
        <w:rPr>
          <w:rStyle w:val="IntenseReference"/>
        </w:rPr>
        <w:t>Situation-Orientation</w:t>
      </w:r>
      <w:r w:rsidRPr="009F2173">
        <w:rPr>
          <w:rStyle w:val="IntenseReference"/>
        </w:rPr>
        <w:t>)</w:t>
      </w:r>
    </w:p>
    <w:p w14:paraId="68E587B9" w14:textId="14F40F5B" w:rsidR="009F2173" w:rsidRDefault="00BB7C35" w:rsidP="009F2173">
      <w:pPr>
        <w:rPr>
          <w:rStyle w:val="SubtleReference"/>
        </w:rPr>
      </w:pPr>
      <w:r w:rsidRPr="00BB7C35">
        <w:rPr>
          <w:rStyle w:val="SubtleReference"/>
        </w:rPr>
        <w:t>You apply your previously acquired knowledge and skills in a new and authentic context to deliver relevant and valuable results for the project and company</w:t>
      </w:r>
      <w:r w:rsidR="009F2173" w:rsidRPr="009F2173">
        <w:rPr>
          <w:rStyle w:val="SubtleReference"/>
        </w:rPr>
        <w:t>.</w:t>
      </w:r>
    </w:p>
    <w:p w14:paraId="4894AE28" w14:textId="77777777" w:rsidR="009F2173" w:rsidRDefault="009F2173" w:rsidP="009F2173"/>
    <w:p w14:paraId="0AEA083B" w14:textId="77777777" w:rsidR="009F2173" w:rsidRDefault="009F2173" w:rsidP="004F60A3">
      <w:pPr>
        <w:pStyle w:val="Heading3"/>
        <w:numPr>
          <w:ilvl w:val="3"/>
          <w:numId w:val="17"/>
        </w:numPr>
      </w:pPr>
      <w:bookmarkStart w:id="825" w:name="_Toc183343161"/>
      <w:bookmarkStart w:id="826" w:name="_Toc183344159"/>
      <w:r>
        <w:t>Justification</w:t>
      </w:r>
      <w:bookmarkEnd w:id="825"/>
      <w:bookmarkEnd w:id="826"/>
    </w:p>
    <w:p w14:paraId="4F4A6ECA" w14:textId="1A89338A" w:rsidR="009F2173" w:rsidRDefault="00D45693" w:rsidP="009F2173">
      <w:r>
        <w:t>During the period of the Internship, I have applied my knowledge and skills obtained from my study at the Fontys university to the provided challenges of real-world project. Skills applied to the project include:</w:t>
      </w:r>
    </w:p>
    <w:p w14:paraId="2BE33201" w14:textId="77777777" w:rsidR="00D45693" w:rsidRDefault="00D45693" w:rsidP="009F2173"/>
    <w:p w14:paraId="77E37AC9" w14:textId="77777777" w:rsidR="00D45693" w:rsidRDefault="00D45693" w:rsidP="009F2173"/>
    <w:p w14:paraId="79D56024" w14:textId="656F5EB9" w:rsidR="00D45693" w:rsidRDefault="00D45693" w:rsidP="00D45693">
      <w:pPr>
        <w:pStyle w:val="ListParagraph"/>
        <w:numPr>
          <w:ilvl w:val="0"/>
          <w:numId w:val="5"/>
        </w:numPr>
      </w:pPr>
      <w:r>
        <w:t>Functionality Creation</w:t>
      </w:r>
    </w:p>
    <w:p w14:paraId="7DE7CDDB" w14:textId="3F239606" w:rsidR="00D45693" w:rsidRDefault="00D45693" w:rsidP="00D45693">
      <w:pPr>
        <w:pStyle w:val="ListParagraph"/>
        <w:numPr>
          <w:ilvl w:val="1"/>
          <w:numId w:val="5"/>
        </w:numPr>
      </w:pPr>
      <w:r>
        <w:t>Utilized CRUD and SOLID principles to achieve a dynamic software solution thus enhancing the user experience.</w:t>
      </w:r>
    </w:p>
    <w:p w14:paraId="670A1444" w14:textId="31AA109E" w:rsidR="00D45693" w:rsidRDefault="000E32AB" w:rsidP="00D45693">
      <w:pPr>
        <w:pStyle w:val="ListParagraph"/>
        <w:numPr>
          <w:ilvl w:val="0"/>
          <w:numId w:val="5"/>
        </w:numPr>
      </w:pPr>
      <w:r>
        <w:t>P</w:t>
      </w:r>
      <w:r w:rsidR="00D45693">
        <w:t>lanning</w:t>
      </w:r>
    </w:p>
    <w:p w14:paraId="19044D33" w14:textId="13968008" w:rsidR="00D45693" w:rsidRDefault="00D45693" w:rsidP="00D45693">
      <w:pPr>
        <w:pStyle w:val="ListParagraph"/>
        <w:numPr>
          <w:ilvl w:val="1"/>
          <w:numId w:val="5"/>
        </w:numPr>
      </w:pPr>
      <w:r>
        <w:t xml:space="preserve">I tried to prioritize the most crucial features and estimating my development time to ensure timely delivery of products. </w:t>
      </w:r>
    </w:p>
    <w:p w14:paraId="7E6F1E54" w14:textId="3551F598" w:rsidR="00D45693" w:rsidRDefault="00D45693" w:rsidP="00D45693">
      <w:pPr>
        <w:pStyle w:val="ListParagraph"/>
        <w:numPr>
          <w:ilvl w:val="0"/>
          <w:numId w:val="5"/>
        </w:numPr>
      </w:pPr>
      <w:r>
        <w:t xml:space="preserve">Functionality </w:t>
      </w:r>
      <w:r w:rsidR="000E32AB">
        <w:t>Improvement</w:t>
      </w:r>
    </w:p>
    <w:p w14:paraId="688BC8DD" w14:textId="4080CD28" w:rsidR="000E32AB" w:rsidRDefault="000E32AB" w:rsidP="000E32AB">
      <w:pPr>
        <w:pStyle w:val="ListParagraph"/>
        <w:numPr>
          <w:ilvl w:val="1"/>
          <w:numId w:val="5"/>
        </w:numPr>
      </w:pPr>
      <w:r>
        <w:t>Continuous feedback from the stakeholders on the new implementations assisted me in reworking the features based on given notes.</w:t>
      </w:r>
    </w:p>
    <w:p w14:paraId="75890D6D" w14:textId="77777777" w:rsidR="009F2173" w:rsidRDefault="009F2173" w:rsidP="009F2173"/>
    <w:p w14:paraId="25D50AD5" w14:textId="77777777" w:rsidR="009F2173" w:rsidRDefault="009F2173" w:rsidP="004F60A3">
      <w:pPr>
        <w:pStyle w:val="Heading3"/>
        <w:numPr>
          <w:ilvl w:val="3"/>
          <w:numId w:val="17"/>
        </w:numPr>
      </w:pPr>
      <w:bookmarkStart w:id="827" w:name="_Toc183343162"/>
      <w:bookmarkStart w:id="828" w:name="_Toc183344160"/>
      <w:r>
        <w:t>Evidence</w:t>
      </w:r>
      <w:bookmarkEnd w:id="827"/>
      <w:bookmarkEnd w:id="828"/>
    </w:p>
    <w:p w14:paraId="15ED548A" w14:textId="77777777" w:rsidR="009F2173" w:rsidRDefault="009F2173" w:rsidP="009F2173"/>
    <w:p w14:paraId="6D3B32A5" w14:textId="165CD901" w:rsidR="000E32AB" w:rsidRDefault="000E32AB" w:rsidP="000E32AB">
      <w:pPr>
        <w:pStyle w:val="ListParagraph"/>
        <w:numPr>
          <w:ilvl w:val="0"/>
          <w:numId w:val="5"/>
        </w:numPr>
      </w:pPr>
      <w:r>
        <w:t>Research document</w:t>
      </w:r>
    </w:p>
    <w:p w14:paraId="59573DB5" w14:textId="0046D2A7" w:rsidR="000E32AB" w:rsidRDefault="000E32AB" w:rsidP="000E32AB">
      <w:pPr>
        <w:pStyle w:val="ListParagraph"/>
        <w:numPr>
          <w:ilvl w:val="0"/>
          <w:numId w:val="5"/>
        </w:numPr>
      </w:pPr>
      <w:r>
        <w:t>Wireframe design</w:t>
      </w:r>
    </w:p>
    <w:p w14:paraId="3CC076E1" w14:textId="7821B3CD" w:rsidR="000E32AB" w:rsidRDefault="000E32AB" w:rsidP="000E32AB">
      <w:pPr>
        <w:pStyle w:val="ListParagraph"/>
        <w:numPr>
          <w:ilvl w:val="0"/>
          <w:numId w:val="5"/>
        </w:numPr>
      </w:pPr>
      <w:r>
        <w:t xml:space="preserve">Trello </w:t>
      </w:r>
      <w:commentRangeStart w:id="829"/>
      <w:r>
        <w:t>board</w:t>
      </w:r>
      <w:commentRangeEnd w:id="829"/>
      <w:r w:rsidR="00746C80">
        <w:rPr>
          <w:rStyle w:val="CommentReference"/>
        </w:rPr>
        <w:commentReference w:id="829"/>
      </w:r>
    </w:p>
    <w:p w14:paraId="7195F321" w14:textId="77777777" w:rsidR="000D05FF" w:rsidRDefault="000D05FF" w:rsidP="000D05FF"/>
    <w:p w14:paraId="43818465" w14:textId="624D3859" w:rsidR="000D05FF" w:rsidRDefault="000D05FF" w:rsidP="000D05FF">
      <w:r w:rsidRPr="000D05FF">
        <w:rPr>
          <w:noProof/>
        </w:rPr>
        <w:lastRenderedPageBreak/>
        <w:drawing>
          <wp:inline distT="0" distB="0" distL="0" distR="0" wp14:anchorId="4777A2D8" wp14:editId="37226BEF">
            <wp:extent cx="5759450" cy="3407410"/>
            <wp:effectExtent l="0" t="0" r="0" b="2540"/>
            <wp:docPr id="1999211586" name="Picture 1"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11586" name="Picture 1" descr="Screens screenshot of a computer screen&#10;&#10;Description automatically generated"/>
                    <pic:cNvPicPr/>
                  </pic:nvPicPr>
                  <pic:blipFill>
                    <a:blip r:embed="rId37"/>
                    <a:stretch>
                      <a:fillRect/>
                    </a:stretch>
                  </pic:blipFill>
                  <pic:spPr>
                    <a:xfrm>
                      <a:off x="0" y="0"/>
                      <a:ext cx="5759450" cy="3407410"/>
                    </a:xfrm>
                    <a:prstGeom prst="rect">
                      <a:avLst/>
                    </a:prstGeom>
                  </pic:spPr>
                </pic:pic>
              </a:graphicData>
            </a:graphic>
          </wp:inline>
        </w:drawing>
      </w:r>
    </w:p>
    <w:p w14:paraId="022C6FC4" w14:textId="77777777" w:rsidR="00E22624" w:rsidRPr="009F2173" w:rsidRDefault="00E22624" w:rsidP="00E22624"/>
    <w:p w14:paraId="0AFB3CE3" w14:textId="6027D8EC" w:rsidR="002D0658" w:rsidRDefault="002D0658" w:rsidP="004F60A3">
      <w:pPr>
        <w:pStyle w:val="Heading2"/>
        <w:numPr>
          <w:ilvl w:val="2"/>
          <w:numId w:val="17"/>
        </w:numPr>
      </w:pPr>
      <w:bookmarkStart w:id="830" w:name="_Toc183343163"/>
      <w:bookmarkStart w:id="831" w:name="_Toc183344161"/>
      <w:r>
        <w:t>LO 3:</w:t>
      </w:r>
      <w:bookmarkEnd w:id="830"/>
      <w:bookmarkEnd w:id="831"/>
    </w:p>
    <w:p w14:paraId="5035DEF1" w14:textId="7C14DF36" w:rsidR="009F2173" w:rsidRPr="009F2173" w:rsidRDefault="009F2173" w:rsidP="009F2173">
      <w:pPr>
        <w:rPr>
          <w:rStyle w:val="IntenseReference"/>
        </w:rPr>
      </w:pPr>
      <w:r w:rsidRPr="009F2173">
        <w:rPr>
          <w:rStyle w:val="IntenseReference"/>
        </w:rPr>
        <w:t>(</w:t>
      </w:r>
      <w:r w:rsidR="00BB7C35" w:rsidRPr="00BB7C35">
        <w:rPr>
          <w:rStyle w:val="IntenseReference"/>
        </w:rPr>
        <w:t>Future-oriented Organization</w:t>
      </w:r>
      <w:r w:rsidRPr="009F2173">
        <w:rPr>
          <w:rStyle w:val="IntenseReference"/>
        </w:rPr>
        <w:t>)</w:t>
      </w:r>
    </w:p>
    <w:p w14:paraId="24F13246" w14:textId="23C09B4E" w:rsidR="009F2173" w:rsidRDefault="00BB7C35" w:rsidP="009F2173">
      <w:r w:rsidRPr="00BB7C35">
        <w:rPr>
          <w:rStyle w:val="SubtleReference"/>
        </w:rPr>
        <w:t>You explore the organizational context of your project, make business, sustainable and ethical considerations and manage all aspects of the execution of the project.</w:t>
      </w:r>
    </w:p>
    <w:p w14:paraId="576B0591" w14:textId="77777777" w:rsidR="00916D9C" w:rsidRDefault="00916D9C" w:rsidP="004F60A3">
      <w:pPr>
        <w:pStyle w:val="Heading3"/>
        <w:numPr>
          <w:ilvl w:val="3"/>
          <w:numId w:val="17"/>
        </w:numPr>
      </w:pPr>
      <w:bookmarkStart w:id="832" w:name="_Toc183343164"/>
      <w:bookmarkStart w:id="833" w:name="_Toc183344162"/>
      <w:r>
        <w:t>Justification</w:t>
      </w:r>
      <w:bookmarkEnd w:id="832"/>
      <w:bookmarkEnd w:id="833"/>
    </w:p>
    <w:p w14:paraId="14ACF623" w14:textId="0664DC27" w:rsidR="009F2173" w:rsidRDefault="00916D9C" w:rsidP="00916D9C">
      <w:pPr>
        <w:pStyle w:val="ListParagraph"/>
        <w:numPr>
          <w:ilvl w:val="0"/>
          <w:numId w:val="5"/>
        </w:numPr>
      </w:pPr>
      <w:r>
        <w:t>In terms of functionality, ethics came into play as to raising a question if scrapping is an ethical option considering the latest discussions on new technology laws.</w:t>
      </w:r>
    </w:p>
    <w:p w14:paraId="4E6EE5A7" w14:textId="7A14C1E4" w:rsidR="00916D9C" w:rsidRDefault="00916D9C" w:rsidP="00916D9C">
      <w:pPr>
        <w:pStyle w:val="ListParagraph"/>
        <w:numPr>
          <w:ilvl w:val="0"/>
          <w:numId w:val="5"/>
        </w:numPr>
      </w:pPr>
      <w:r>
        <w:t>In terms of sustainability, the source technology used for the projects tools is license free allowing the business to use the features without needing to pay for subscription.</w:t>
      </w:r>
    </w:p>
    <w:p w14:paraId="0228538F" w14:textId="77777777" w:rsidR="00916D9C" w:rsidRDefault="00916D9C" w:rsidP="00916D9C">
      <w:pPr>
        <w:ind w:left="720"/>
      </w:pPr>
    </w:p>
    <w:p w14:paraId="4A36FA27" w14:textId="256F253F" w:rsidR="000E32AB" w:rsidRDefault="000E32AB" w:rsidP="004F60A3">
      <w:pPr>
        <w:pStyle w:val="Heading3"/>
        <w:numPr>
          <w:ilvl w:val="3"/>
          <w:numId w:val="17"/>
        </w:numPr>
      </w:pPr>
      <w:bookmarkStart w:id="834" w:name="_Toc183343165"/>
      <w:bookmarkStart w:id="835" w:name="_Toc183344163"/>
      <w:r>
        <w:t>Evidence</w:t>
      </w:r>
      <w:bookmarkEnd w:id="834"/>
      <w:bookmarkEnd w:id="835"/>
    </w:p>
    <w:p w14:paraId="5831A634" w14:textId="71CB4175" w:rsidR="006C21CA" w:rsidRDefault="006C21CA" w:rsidP="006C21CA">
      <w:r>
        <w:t>The leaflet maps and routing system is open-sourced projects.</w:t>
      </w:r>
      <w:r w:rsidR="004F60A3">
        <w:t xml:space="preserve"> </w:t>
      </w:r>
    </w:p>
    <w:p w14:paraId="62C070FC" w14:textId="5CFDA69B" w:rsidR="004F60A3" w:rsidRDefault="004F60A3" w:rsidP="006C21CA">
      <w:r w:rsidRPr="004F60A3">
        <w:rPr>
          <w:noProof/>
        </w:rPr>
        <w:drawing>
          <wp:inline distT="0" distB="0" distL="0" distR="0" wp14:anchorId="09ED6CDE" wp14:editId="2F29F9AE">
            <wp:extent cx="5759450" cy="2344420"/>
            <wp:effectExtent l="0" t="0" r="0" b="0"/>
            <wp:docPr id="1604964739" name="Picture 1" descr="A logo for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64739" name="Picture 1" descr="A logo for a software company&#10;&#10;Description automatically generated"/>
                    <pic:cNvPicPr/>
                  </pic:nvPicPr>
                  <pic:blipFill>
                    <a:blip r:embed="rId38"/>
                    <a:stretch>
                      <a:fillRect/>
                    </a:stretch>
                  </pic:blipFill>
                  <pic:spPr>
                    <a:xfrm>
                      <a:off x="0" y="0"/>
                      <a:ext cx="5759450" cy="2344420"/>
                    </a:xfrm>
                    <a:prstGeom prst="rect">
                      <a:avLst/>
                    </a:prstGeom>
                  </pic:spPr>
                </pic:pic>
              </a:graphicData>
            </a:graphic>
          </wp:inline>
        </w:drawing>
      </w:r>
    </w:p>
    <w:p w14:paraId="4C5B50C3" w14:textId="2396B996" w:rsidR="006C21CA" w:rsidRPr="006C21CA" w:rsidRDefault="006C21CA" w:rsidP="006C21CA"/>
    <w:p w14:paraId="2EE632C1" w14:textId="77777777" w:rsidR="009F2173" w:rsidRPr="009F2173" w:rsidRDefault="009F2173" w:rsidP="009F2173"/>
    <w:p w14:paraId="635B9566" w14:textId="36F5DC0A" w:rsidR="002D0658" w:rsidRDefault="002D0658" w:rsidP="004F60A3">
      <w:pPr>
        <w:pStyle w:val="Heading2"/>
        <w:numPr>
          <w:ilvl w:val="2"/>
          <w:numId w:val="17"/>
        </w:numPr>
      </w:pPr>
      <w:bookmarkStart w:id="836" w:name="_Toc183343166"/>
      <w:bookmarkStart w:id="837" w:name="_Toc183344164"/>
      <w:r>
        <w:t>LO 4:</w:t>
      </w:r>
      <w:bookmarkEnd w:id="836"/>
      <w:bookmarkEnd w:id="837"/>
    </w:p>
    <w:p w14:paraId="03253E2F" w14:textId="6E525869" w:rsidR="009F2173" w:rsidRPr="009F2173" w:rsidRDefault="009F2173" w:rsidP="009F2173">
      <w:pPr>
        <w:rPr>
          <w:rStyle w:val="IntenseReference"/>
        </w:rPr>
      </w:pPr>
      <w:r w:rsidRPr="009F2173">
        <w:rPr>
          <w:rStyle w:val="IntenseReference"/>
        </w:rPr>
        <w:t>(</w:t>
      </w:r>
      <w:r w:rsidR="00BB7C35" w:rsidRPr="00BB7C35">
        <w:rPr>
          <w:rStyle w:val="IntenseReference"/>
        </w:rPr>
        <w:t>Investigative Problem</w:t>
      </w:r>
      <w:r w:rsidR="00BB7C35">
        <w:rPr>
          <w:rStyle w:val="IntenseReference"/>
        </w:rPr>
        <w:t xml:space="preserve"> </w:t>
      </w:r>
      <w:r w:rsidR="00BB7C35" w:rsidRPr="00BB7C35">
        <w:rPr>
          <w:rStyle w:val="IntenseReference"/>
        </w:rPr>
        <w:t>solving</w:t>
      </w:r>
      <w:r w:rsidRPr="009F2173">
        <w:rPr>
          <w:rStyle w:val="IntenseReference"/>
        </w:rPr>
        <w:t>)</w:t>
      </w:r>
    </w:p>
    <w:p w14:paraId="16EA9965" w14:textId="7B4103D4" w:rsidR="009F2173" w:rsidRDefault="00BB7C35" w:rsidP="009F2173">
      <w:r w:rsidRPr="00BB7C35">
        <w:rPr>
          <w:rStyle w:val="SubtleReference"/>
        </w:rPr>
        <w:t>You take a critical look at your project from different perspectives, identify problems, find an effective approach and arrive at appropriate solutions.</w:t>
      </w:r>
    </w:p>
    <w:p w14:paraId="31E5B1A2" w14:textId="77777777" w:rsidR="00916D9C" w:rsidRDefault="00916D9C" w:rsidP="004F60A3">
      <w:pPr>
        <w:pStyle w:val="Heading3"/>
        <w:numPr>
          <w:ilvl w:val="3"/>
          <w:numId w:val="17"/>
        </w:numPr>
      </w:pPr>
      <w:bookmarkStart w:id="838" w:name="_Toc183343167"/>
      <w:bookmarkStart w:id="839" w:name="_Toc183344165"/>
      <w:r>
        <w:t>Justification</w:t>
      </w:r>
      <w:bookmarkEnd w:id="838"/>
      <w:bookmarkEnd w:id="839"/>
    </w:p>
    <w:p w14:paraId="6DD065A7" w14:textId="2BE60FAA" w:rsidR="009F2173" w:rsidRDefault="00916D9C" w:rsidP="009F2173">
      <w:r>
        <w:t>I approached the project with critical outlook, researching and identifying the various underlying challenges:</w:t>
      </w:r>
    </w:p>
    <w:p w14:paraId="295EB588" w14:textId="25D60176" w:rsidR="00916D9C" w:rsidRDefault="00AB47C8" w:rsidP="00916D9C">
      <w:pPr>
        <w:pStyle w:val="ListParagraph"/>
        <w:numPr>
          <w:ilvl w:val="0"/>
          <w:numId w:val="5"/>
        </w:numPr>
      </w:pPr>
      <w:r>
        <w:t>Problem Identification</w:t>
      </w:r>
    </w:p>
    <w:p w14:paraId="69E900ED" w14:textId="77777777" w:rsidR="00AB47C8" w:rsidRDefault="00AB47C8" w:rsidP="00AB47C8">
      <w:pPr>
        <w:pStyle w:val="ListParagraph"/>
        <w:numPr>
          <w:ilvl w:val="1"/>
          <w:numId w:val="5"/>
        </w:numPr>
      </w:pPr>
      <w:r>
        <w:t>Regular review meetings with mentor to share findings and encountered problems that need a different approach.</w:t>
      </w:r>
    </w:p>
    <w:p w14:paraId="333E56CB" w14:textId="2B2E2E5D" w:rsidR="00AB47C8" w:rsidRDefault="00AB47C8" w:rsidP="00AB47C8">
      <w:pPr>
        <w:pStyle w:val="ListParagraph"/>
        <w:numPr>
          <w:ilvl w:val="0"/>
          <w:numId w:val="5"/>
        </w:numPr>
      </w:pPr>
      <w:r>
        <w:t>Approach to the problem</w:t>
      </w:r>
    </w:p>
    <w:p w14:paraId="6ED8AF7A" w14:textId="61C9F75C" w:rsidR="009F2173" w:rsidRDefault="00AB47C8" w:rsidP="00604350">
      <w:pPr>
        <w:pStyle w:val="ListParagraph"/>
        <w:numPr>
          <w:ilvl w:val="1"/>
          <w:numId w:val="5"/>
        </w:numPr>
      </w:pPr>
      <w:r>
        <w:t xml:space="preserve"> Applied various </w:t>
      </w:r>
      <w:r w:rsidR="001A467D">
        <w:t>problem-solving</w:t>
      </w:r>
      <w:r>
        <w:t xml:space="preserve"> techniques to develop an effective solution to encountered challenges, including brainstorming sessions with peers.</w:t>
      </w:r>
    </w:p>
    <w:p w14:paraId="6590143B" w14:textId="747D72E5" w:rsidR="00AB47C8" w:rsidRDefault="00AB47C8" w:rsidP="00AB47C8">
      <w:pPr>
        <w:pStyle w:val="ListParagraph"/>
        <w:numPr>
          <w:ilvl w:val="0"/>
          <w:numId w:val="5"/>
        </w:numPr>
      </w:pPr>
      <w:r>
        <w:t>Solutions</w:t>
      </w:r>
    </w:p>
    <w:p w14:paraId="227901E6" w14:textId="203CCF58" w:rsidR="00AB47C8" w:rsidRDefault="00AB47C8" w:rsidP="00AB47C8">
      <w:pPr>
        <w:pStyle w:val="ListParagraph"/>
        <w:numPr>
          <w:ilvl w:val="1"/>
          <w:numId w:val="5"/>
        </w:numPr>
      </w:pPr>
      <w:r>
        <w:t>Implemented solutions were technically working and aligned with the projects stated objectives.</w:t>
      </w:r>
    </w:p>
    <w:p w14:paraId="715B7E7D" w14:textId="77777777" w:rsidR="00AB47C8" w:rsidRDefault="00AB47C8" w:rsidP="00AB47C8"/>
    <w:p w14:paraId="046BB697" w14:textId="7FEB38C1" w:rsidR="00AB47C8" w:rsidRDefault="00AB47C8" w:rsidP="00AB47C8"/>
    <w:p w14:paraId="53DC4FCB" w14:textId="03D08EF1" w:rsidR="00916D9C" w:rsidRDefault="00916D9C" w:rsidP="004F60A3">
      <w:pPr>
        <w:pStyle w:val="Heading3"/>
        <w:numPr>
          <w:ilvl w:val="3"/>
          <w:numId w:val="17"/>
        </w:numPr>
      </w:pPr>
      <w:bookmarkStart w:id="840" w:name="_Toc183343168"/>
      <w:bookmarkStart w:id="841" w:name="_Toc183344166"/>
      <w:r>
        <w:t>Evidence</w:t>
      </w:r>
      <w:bookmarkEnd w:id="840"/>
      <w:bookmarkEnd w:id="841"/>
    </w:p>
    <w:p w14:paraId="13BB99A8" w14:textId="77777777" w:rsidR="00AF08AC" w:rsidRDefault="00AF08AC" w:rsidP="00AF08AC"/>
    <w:p w14:paraId="3E00BB47" w14:textId="48293269" w:rsidR="00AF08AC" w:rsidRDefault="00AF08AC" w:rsidP="00AF08AC">
      <w:pPr>
        <w:pStyle w:val="ListParagraph"/>
        <w:numPr>
          <w:ilvl w:val="0"/>
          <w:numId w:val="5"/>
        </w:numPr>
      </w:pPr>
      <w:r>
        <w:t>Research documents</w:t>
      </w:r>
    </w:p>
    <w:p w14:paraId="7863E915" w14:textId="634C4CC3" w:rsidR="00AF08AC" w:rsidRPr="00AF08AC" w:rsidRDefault="00AF08AC" w:rsidP="00AF08AC">
      <w:pPr>
        <w:pStyle w:val="ListParagraph"/>
        <w:numPr>
          <w:ilvl w:val="0"/>
          <w:numId w:val="5"/>
        </w:numPr>
      </w:pPr>
      <w:r>
        <w:t>Notebook notes</w:t>
      </w:r>
    </w:p>
    <w:p w14:paraId="67DC2285" w14:textId="77777777" w:rsidR="009F2173" w:rsidRPr="009F2173" w:rsidRDefault="009F2173" w:rsidP="009F2173"/>
    <w:p w14:paraId="4B7F5F15" w14:textId="5D1E1A5B" w:rsidR="002D0658" w:rsidRDefault="002D0658" w:rsidP="004F60A3">
      <w:pPr>
        <w:pStyle w:val="Heading2"/>
        <w:numPr>
          <w:ilvl w:val="2"/>
          <w:numId w:val="17"/>
        </w:numPr>
      </w:pPr>
      <w:bookmarkStart w:id="842" w:name="_Toc183343169"/>
      <w:bookmarkStart w:id="843" w:name="_Toc183344167"/>
      <w:r>
        <w:t>LO 5:</w:t>
      </w:r>
      <w:bookmarkEnd w:id="842"/>
      <w:bookmarkEnd w:id="843"/>
    </w:p>
    <w:p w14:paraId="49B81D1E" w14:textId="1292F9E3" w:rsidR="009F2173" w:rsidRPr="009F2173" w:rsidRDefault="009F2173" w:rsidP="009F2173">
      <w:pPr>
        <w:rPr>
          <w:rStyle w:val="IntenseReference"/>
        </w:rPr>
      </w:pPr>
      <w:r w:rsidRPr="009F2173">
        <w:rPr>
          <w:rStyle w:val="IntenseReference"/>
        </w:rPr>
        <w:t>(</w:t>
      </w:r>
      <w:r w:rsidR="00BB7C35" w:rsidRPr="00BB7C35">
        <w:rPr>
          <w:rStyle w:val="IntenseReference"/>
        </w:rPr>
        <w:t>Personal Leadership</w:t>
      </w:r>
      <w:r w:rsidRPr="009F2173">
        <w:rPr>
          <w:rStyle w:val="IntenseReference"/>
        </w:rPr>
        <w:t>)</w:t>
      </w:r>
    </w:p>
    <w:p w14:paraId="73F4130C" w14:textId="160BE92F" w:rsidR="009F2173" w:rsidRDefault="00BB7C35" w:rsidP="009F2173">
      <w:r w:rsidRPr="00BB7C35">
        <w:rPr>
          <w:rStyle w:val="SubtleReference"/>
        </w:rPr>
        <w:t xml:space="preserve">You are entrepreneurial around your projects and personal </w:t>
      </w:r>
      <w:r w:rsidR="001A467D" w:rsidRPr="00BB7C35">
        <w:rPr>
          <w:rStyle w:val="SubtleReference"/>
        </w:rPr>
        <w:t>DEVELOPMENT;</w:t>
      </w:r>
      <w:r w:rsidRPr="00BB7C35">
        <w:rPr>
          <w:rStyle w:val="SubtleReference"/>
        </w:rPr>
        <w:t xml:space="preserve"> you pay attention to your own learning ability and keep in mind what kind of IT professional and/or what type of positions you aspire to.</w:t>
      </w:r>
    </w:p>
    <w:p w14:paraId="3D12EE1C" w14:textId="77777777" w:rsidR="00AF08AC" w:rsidRDefault="00AF08AC" w:rsidP="004F60A3">
      <w:pPr>
        <w:pStyle w:val="Heading3"/>
        <w:numPr>
          <w:ilvl w:val="3"/>
          <w:numId w:val="17"/>
        </w:numPr>
      </w:pPr>
      <w:bookmarkStart w:id="844" w:name="_Toc183343170"/>
      <w:bookmarkStart w:id="845" w:name="_Toc183344168"/>
      <w:r>
        <w:t>Justification</w:t>
      </w:r>
      <w:bookmarkEnd w:id="844"/>
      <w:bookmarkEnd w:id="845"/>
    </w:p>
    <w:p w14:paraId="09C26084" w14:textId="264EC7D9" w:rsidR="009F2173" w:rsidRDefault="00AF08AC" w:rsidP="009F2173">
      <w:r>
        <w:t xml:space="preserve">I have shown my personal leadership skills by being initiative in my projects </w:t>
      </w:r>
      <w:r w:rsidR="001A467D">
        <w:t>functionality</w:t>
      </w:r>
      <w:r>
        <w:t xml:space="preserve"> and focusing on my personal development</w:t>
      </w:r>
      <w:r w:rsidR="00434446">
        <w:t>:</w:t>
      </w:r>
    </w:p>
    <w:p w14:paraId="7BF1CD85" w14:textId="77777777" w:rsidR="00434446" w:rsidRDefault="00434446" w:rsidP="009F2173"/>
    <w:p w14:paraId="228CC068" w14:textId="6997DCF8" w:rsidR="00434446" w:rsidRDefault="001A467D" w:rsidP="00434446">
      <w:pPr>
        <w:pStyle w:val="ListParagraph"/>
        <w:numPr>
          <w:ilvl w:val="0"/>
          <w:numId w:val="5"/>
        </w:numPr>
      </w:pPr>
      <w:r>
        <w:t>Entrepreneurial</w:t>
      </w:r>
      <w:r w:rsidR="00434446">
        <w:t xml:space="preserve"> Approach</w:t>
      </w:r>
    </w:p>
    <w:p w14:paraId="7877F845" w14:textId="1179135A" w:rsidR="00434446" w:rsidRDefault="00434446" w:rsidP="00434446">
      <w:pPr>
        <w:pStyle w:val="ListParagraph"/>
        <w:numPr>
          <w:ilvl w:val="1"/>
          <w:numId w:val="5"/>
        </w:numPr>
      </w:pPr>
      <w:r>
        <w:t xml:space="preserve">Took </w:t>
      </w:r>
      <w:r w:rsidR="001A467D">
        <w:t>initiative</w:t>
      </w:r>
      <w:r>
        <w:t xml:space="preserve"> in providing innovative new ideas for the functionalities I was working on.</w:t>
      </w:r>
    </w:p>
    <w:p w14:paraId="1BB7E1A0" w14:textId="52B3FE04" w:rsidR="00434446" w:rsidRDefault="001A467D" w:rsidP="00434446">
      <w:pPr>
        <w:pStyle w:val="ListParagraph"/>
        <w:numPr>
          <w:ilvl w:val="0"/>
          <w:numId w:val="5"/>
        </w:numPr>
      </w:pPr>
      <w:r>
        <w:t>Professional</w:t>
      </w:r>
      <w:r w:rsidR="00434446">
        <w:t xml:space="preserve"> Aspirations</w:t>
      </w:r>
    </w:p>
    <w:p w14:paraId="66A37ADA" w14:textId="5399C572" w:rsidR="00434446" w:rsidRDefault="00434446" w:rsidP="00434446">
      <w:pPr>
        <w:pStyle w:val="ListParagraph"/>
        <w:numPr>
          <w:ilvl w:val="1"/>
          <w:numId w:val="5"/>
        </w:numPr>
      </w:pPr>
      <w:r>
        <w:t>Reflected on my career goals and took steps to target my internship experience to my aspired career path.</w:t>
      </w:r>
    </w:p>
    <w:p w14:paraId="0DF46449" w14:textId="1B23841F" w:rsidR="00434446" w:rsidRDefault="00434446" w:rsidP="00434446">
      <w:pPr>
        <w:pStyle w:val="ListParagraph"/>
        <w:numPr>
          <w:ilvl w:val="0"/>
          <w:numId w:val="5"/>
        </w:numPr>
      </w:pPr>
      <w:r>
        <w:t>During this internship I found a bigger affinity for front-end development but my aspirations to becoming a better full-stack developer is still persistent.</w:t>
      </w:r>
    </w:p>
    <w:p w14:paraId="70157D56" w14:textId="77777777" w:rsidR="00AF08AC" w:rsidRDefault="00AF08AC" w:rsidP="004F60A3">
      <w:pPr>
        <w:pStyle w:val="Heading3"/>
        <w:numPr>
          <w:ilvl w:val="3"/>
          <w:numId w:val="17"/>
        </w:numPr>
      </w:pPr>
      <w:bookmarkStart w:id="846" w:name="_Toc183343171"/>
      <w:bookmarkStart w:id="847" w:name="_Toc183344169"/>
      <w:r>
        <w:lastRenderedPageBreak/>
        <w:t>Evidence</w:t>
      </w:r>
      <w:bookmarkEnd w:id="846"/>
      <w:bookmarkEnd w:id="847"/>
    </w:p>
    <w:p w14:paraId="0026EB17" w14:textId="2FFD5367" w:rsidR="00AF08AC" w:rsidRDefault="00434446" w:rsidP="00434446">
      <w:pPr>
        <w:pStyle w:val="ListParagraph"/>
        <w:numPr>
          <w:ilvl w:val="0"/>
          <w:numId w:val="5"/>
        </w:numPr>
      </w:pPr>
      <w:r>
        <w:t>Wireframe design</w:t>
      </w:r>
    </w:p>
    <w:p w14:paraId="00FD6386" w14:textId="0F6B45BE" w:rsidR="009F2173" w:rsidRDefault="00434446" w:rsidP="00434446">
      <w:pPr>
        <w:pStyle w:val="ListParagraph"/>
        <w:numPr>
          <w:ilvl w:val="0"/>
          <w:numId w:val="5"/>
        </w:numPr>
      </w:pPr>
      <w:r>
        <w:t xml:space="preserve">Typescript </w:t>
      </w:r>
      <w:r w:rsidR="00DF5E08">
        <w:t>tutorials</w:t>
      </w:r>
    </w:p>
    <w:p w14:paraId="50CC53CF" w14:textId="77777777" w:rsidR="009F2173" w:rsidRPr="009F2173" w:rsidRDefault="009F2173" w:rsidP="009F2173"/>
    <w:p w14:paraId="706F8EE7" w14:textId="1E3E7CE7" w:rsidR="002D0658" w:rsidRDefault="002D0658" w:rsidP="004F60A3">
      <w:pPr>
        <w:pStyle w:val="Heading2"/>
        <w:numPr>
          <w:ilvl w:val="2"/>
          <w:numId w:val="17"/>
        </w:numPr>
      </w:pPr>
      <w:bookmarkStart w:id="848" w:name="_Toc183343172"/>
      <w:bookmarkStart w:id="849" w:name="_Toc183344170"/>
      <w:r>
        <w:t>LO 6:</w:t>
      </w:r>
      <w:bookmarkEnd w:id="848"/>
      <w:bookmarkEnd w:id="849"/>
    </w:p>
    <w:p w14:paraId="7C28E2F0" w14:textId="02E6702C" w:rsidR="009F2173" w:rsidRPr="009F2173" w:rsidRDefault="009F2173" w:rsidP="009F2173">
      <w:pPr>
        <w:rPr>
          <w:rStyle w:val="IntenseReference"/>
        </w:rPr>
      </w:pPr>
      <w:r w:rsidRPr="009F2173">
        <w:rPr>
          <w:rStyle w:val="IntenseReference"/>
        </w:rPr>
        <w:t>(</w:t>
      </w:r>
      <w:r w:rsidR="00BB7C35" w:rsidRPr="00BB7C35">
        <w:rPr>
          <w:rStyle w:val="IntenseReference"/>
        </w:rPr>
        <w:t>Targeted Interaction</w:t>
      </w:r>
      <w:r w:rsidRPr="009F2173">
        <w:rPr>
          <w:rStyle w:val="IntenseReference"/>
        </w:rPr>
        <w:t>)</w:t>
      </w:r>
    </w:p>
    <w:p w14:paraId="088326AA" w14:textId="7C64DEDE" w:rsidR="009F2173" w:rsidRDefault="00BB7C35" w:rsidP="009F2173">
      <w:r w:rsidRPr="00BB7C35">
        <w:rPr>
          <w:rStyle w:val="SubtleReference"/>
        </w:rPr>
        <w:t>You determine which partners play a role in your project, collaborate constructively with them and communicate appropriately to achieve the desired impact.</w:t>
      </w:r>
    </w:p>
    <w:p w14:paraId="46F835A6" w14:textId="1085A1FC" w:rsidR="00DF5E08" w:rsidRDefault="00DF5E08" w:rsidP="004F60A3">
      <w:pPr>
        <w:pStyle w:val="Heading3"/>
        <w:numPr>
          <w:ilvl w:val="3"/>
          <w:numId w:val="17"/>
        </w:numPr>
      </w:pPr>
      <w:bookmarkStart w:id="850" w:name="_Toc183343173"/>
      <w:bookmarkStart w:id="851" w:name="_Toc183344171"/>
      <w:r>
        <w:t>Justification</w:t>
      </w:r>
      <w:bookmarkEnd w:id="850"/>
      <w:bookmarkEnd w:id="851"/>
    </w:p>
    <w:p w14:paraId="3CEBD84A" w14:textId="0A5733D0" w:rsidR="00DF5E08" w:rsidRDefault="00DF5E08" w:rsidP="00DF5E08">
      <w:r>
        <w:t>I have collaborated effectively to achieve the projects goals:</w:t>
      </w:r>
    </w:p>
    <w:p w14:paraId="0C7DB98C" w14:textId="77777777" w:rsidR="00DF5E08" w:rsidRDefault="00DF5E08" w:rsidP="00DF5E08"/>
    <w:p w14:paraId="1B478501" w14:textId="46B113E8" w:rsidR="00DF5E08" w:rsidRDefault="00DF5E08" w:rsidP="00DF5E08">
      <w:pPr>
        <w:pStyle w:val="ListParagraph"/>
        <w:numPr>
          <w:ilvl w:val="0"/>
          <w:numId w:val="5"/>
        </w:numPr>
      </w:pPr>
      <w:r>
        <w:t>Stakeholder identification</w:t>
      </w:r>
    </w:p>
    <w:p w14:paraId="77CC51D1" w14:textId="17D39281" w:rsidR="00DF5E08" w:rsidRDefault="00DF5E08" w:rsidP="00DF5E08">
      <w:pPr>
        <w:pStyle w:val="ListParagraph"/>
        <w:numPr>
          <w:ilvl w:val="1"/>
          <w:numId w:val="5"/>
        </w:numPr>
      </w:pPr>
      <w:r>
        <w:t>Got in contact with iO developers responsible for development of the main employee application to investigate the technological stack and the structure of the project for the best process of merging of the feature to the main application.</w:t>
      </w:r>
    </w:p>
    <w:p w14:paraId="0E91F13C" w14:textId="3ACAF8EB" w:rsidR="00DF5E08" w:rsidRDefault="00DF5E08" w:rsidP="00DF5E08">
      <w:pPr>
        <w:pStyle w:val="ListParagraph"/>
        <w:numPr>
          <w:ilvl w:val="0"/>
          <w:numId w:val="5"/>
        </w:numPr>
      </w:pPr>
      <w:r>
        <w:t>Communication</w:t>
      </w:r>
    </w:p>
    <w:p w14:paraId="28776EF0" w14:textId="37B8216D" w:rsidR="00DF5E08" w:rsidRDefault="00DF5E08" w:rsidP="00DF5E08">
      <w:pPr>
        <w:pStyle w:val="ListParagraph"/>
        <w:numPr>
          <w:ilvl w:val="1"/>
          <w:numId w:val="5"/>
        </w:numPr>
      </w:pPr>
      <w:r>
        <w:t>Maintained regular communication with the stakeholders to inform the parties of the current progress and align any concerns they might have with new implementation.</w:t>
      </w:r>
    </w:p>
    <w:p w14:paraId="29E37A63" w14:textId="77777777" w:rsidR="00DF5E08" w:rsidRDefault="00DF5E08" w:rsidP="00DF5E08"/>
    <w:p w14:paraId="15CE10FE" w14:textId="7EA2BF3E" w:rsidR="00DF5E08" w:rsidRDefault="00DF5E08" w:rsidP="00DF5E08">
      <w:r>
        <w:t xml:space="preserve">For the duration of the </w:t>
      </w:r>
      <w:r w:rsidR="001A467D">
        <w:t>internship,</w:t>
      </w:r>
      <w:r>
        <w:t xml:space="preserve"> I mostly communicated with my company mentor and my project accessor. For the company mentor we mostly communicated via live meeting at the company displaying the progress and current problems to access the situation.</w:t>
      </w:r>
    </w:p>
    <w:p w14:paraId="16BCC4DD" w14:textId="77777777" w:rsidR="00DF5E08" w:rsidRDefault="00DF5E08" w:rsidP="00DF5E08"/>
    <w:p w14:paraId="3E1D34B7" w14:textId="37A35900" w:rsidR="00DF5E08" w:rsidRDefault="00DF5E08" w:rsidP="00DF5E08">
      <w:r>
        <w:t xml:space="preserve">For my internship mentor we would </w:t>
      </w:r>
      <w:commentRangeStart w:id="852"/>
      <w:r>
        <w:t>have</w:t>
      </w:r>
      <w:commentRangeEnd w:id="852"/>
      <w:r w:rsidR="00A151D9">
        <w:rPr>
          <w:rStyle w:val="CommentReference"/>
        </w:rPr>
        <w:commentReference w:id="852"/>
      </w:r>
      <w:r>
        <w:t xml:space="preserve"> weekly meetings on Tuesdays at (9:30AM). During these meetings I would try to provide all my problems for the mentor for some brainstorming opportunities to find a solution on the existent problem.</w:t>
      </w:r>
    </w:p>
    <w:p w14:paraId="68CC63B7" w14:textId="77777777" w:rsidR="00DF5E08" w:rsidRPr="00DF5E08" w:rsidRDefault="00DF5E08" w:rsidP="00DF5E08"/>
    <w:p w14:paraId="51D67DE7" w14:textId="77777777" w:rsidR="009F2173" w:rsidRDefault="009F2173" w:rsidP="009F2173"/>
    <w:p w14:paraId="05111096" w14:textId="55765E11" w:rsidR="000166A0" w:rsidRDefault="000166A0" w:rsidP="004F60A3">
      <w:pPr>
        <w:pStyle w:val="Heading3"/>
        <w:numPr>
          <w:ilvl w:val="3"/>
          <w:numId w:val="17"/>
        </w:numPr>
      </w:pPr>
      <w:bookmarkStart w:id="853" w:name="_Toc183343174"/>
      <w:bookmarkStart w:id="854" w:name="_Toc183344172"/>
      <w:r>
        <w:t>Evidence</w:t>
      </w:r>
      <w:bookmarkEnd w:id="853"/>
      <w:bookmarkEnd w:id="854"/>
      <w:r>
        <w:br/>
      </w:r>
    </w:p>
    <w:p w14:paraId="56E60C39" w14:textId="514826F0" w:rsidR="000166A0" w:rsidRDefault="000166A0" w:rsidP="000166A0">
      <w:pPr>
        <w:pStyle w:val="ListParagraph"/>
        <w:numPr>
          <w:ilvl w:val="0"/>
          <w:numId w:val="5"/>
        </w:numPr>
      </w:pPr>
      <w:r>
        <w:t>Notebook notes</w:t>
      </w:r>
    </w:p>
    <w:p w14:paraId="298C6C57" w14:textId="0F0B14D2" w:rsidR="000166A0" w:rsidRDefault="000166A0" w:rsidP="000166A0">
      <w:pPr>
        <w:pStyle w:val="ListParagraph"/>
        <w:numPr>
          <w:ilvl w:val="0"/>
          <w:numId w:val="5"/>
        </w:numPr>
      </w:pPr>
      <w:r>
        <w:t>Screenshots from chats with coworkers.</w:t>
      </w:r>
    </w:p>
    <w:p w14:paraId="1203A2E8" w14:textId="77777777" w:rsidR="004F60A3" w:rsidRDefault="004F60A3" w:rsidP="004F60A3"/>
    <w:p w14:paraId="012B62CA" w14:textId="07568957" w:rsidR="004F60A3" w:rsidRDefault="004F60A3" w:rsidP="004F60A3">
      <w:r w:rsidRPr="004F60A3">
        <w:rPr>
          <w:noProof/>
        </w:rPr>
        <w:lastRenderedPageBreak/>
        <w:drawing>
          <wp:inline distT="0" distB="0" distL="0" distR="0" wp14:anchorId="1DDF8322" wp14:editId="5DAC7722">
            <wp:extent cx="5759450" cy="2846705"/>
            <wp:effectExtent l="0" t="0" r="0" b="0"/>
            <wp:docPr id="693001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01933" name="Picture 1" descr="A screenshot of a computer&#10;&#10;Description automatically generated"/>
                    <pic:cNvPicPr/>
                  </pic:nvPicPr>
                  <pic:blipFill>
                    <a:blip r:embed="rId39"/>
                    <a:stretch>
                      <a:fillRect/>
                    </a:stretch>
                  </pic:blipFill>
                  <pic:spPr>
                    <a:xfrm>
                      <a:off x="0" y="0"/>
                      <a:ext cx="5759450" cy="2846705"/>
                    </a:xfrm>
                    <a:prstGeom prst="rect">
                      <a:avLst/>
                    </a:prstGeom>
                  </pic:spPr>
                </pic:pic>
              </a:graphicData>
            </a:graphic>
          </wp:inline>
        </w:drawing>
      </w:r>
    </w:p>
    <w:p w14:paraId="48C5C90D" w14:textId="18AB9E38" w:rsidR="004F60A3" w:rsidRPr="000166A0" w:rsidRDefault="00E83EC2" w:rsidP="004F60A3">
      <w:r>
        <w:t>This picture shows d</w:t>
      </w:r>
      <w:r w:rsidR="004F60A3">
        <w:t>iscussion on the technology stack</w:t>
      </w:r>
      <w:r>
        <w:t xml:space="preserve"> with senior developer</w:t>
      </w:r>
      <w:r w:rsidR="004F60A3">
        <w:t xml:space="preserve"> that was </w:t>
      </w:r>
      <w:r>
        <w:t>responsible for</w:t>
      </w:r>
      <w:r w:rsidR="004F60A3">
        <w:t xml:space="preserve"> creating </w:t>
      </w:r>
      <w:r>
        <w:t>the employee tool.</w:t>
      </w:r>
    </w:p>
    <w:p w14:paraId="5E20A0AE" w14:textId="27EAA3CA" w:rsidR="00F12630" w:rsidRDefault="00E83EC2" w:rsidP="007F4CAE">
      <w:r w:rsidRPr="00E83EC2">
        <w:rPr>
          <w:noProof/>
        </w:rPr>
        <w:drawing>
          <wp:inline distT="0" distB="0" distL="0" distR="0" wp14:anchorId="6F9A4E21" wp14:editId="15C20A5D">
            <wp:extent cx="5759450" cy="1892935"/>
            <wp:effectExtent l="0" t="0" r="0" b="0"/>
            <wp:docPr id="16443764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76415" name="Picture 1" descr="A screenshot of a computer program&#10;&#10;Description automatically generated"/>
                    <pic:cNvPicPr/>
                  </pic:nvPicPr>
                  <pic:blipFill>
                    <a:blip r:embed="rId40"/>
                    <a:stretch>
                      <a:fillRect/>
                    </a:stretch>
                  </pic:blipFill>
                  <pic:spPr>
                    <a:xfrm>
                      <a:off x="0" y="0"/>
                      <a:ext cx="5759450" cy="1892935"/>
                    </a:xfrm>
                    <a:prstGeom prst="rect">
                      <a:avLst/>
                    </a:prstGeom>
                  </pic:spPr>
                </pic:pic>
              </a:graphicData>
            </a:graphic>
          </wp:inline>
        </w:drawing>
      </w:r>
    </w:p>
    <w:p w14:paraId="1D215D45" w14:textId="77777777" w:rsidR="00F12630" w:rsidRDefault="00F12630" w:rsidP="007F4CAE"/>
    <w:p w14:paraId="4E7CB240" w14:textId="1D35B280" w:rsidR="00F12630" w:rsidRPr="00F12630" w:rsidRDefault="00E83EC2" w:rsidP="00F12630">
      <w:r>
        <w:t>Communication with the project mentor on the level of confidentiality of the data.</w:t>
      </w:r>
    </w:p>
    <w:p w14:paraId="1DE6D8F3" w14:textId="77777777" w:rsidR="00F12630" w:rsidRDefault="00F12630" w:rsidP="007F4CAE"/>
    <w:p w14:paraId="07E13A9E" w14:textId="77777777" w:rsidR="007F4CAE" w:rsidRPr="007F4CAE" w:rsidRDefault="007F4CAE" w:rsidP="007F4CAE"/>
    <w:sectPr w:rsidR="007F4CAE" w:rsidRPr="007F4CAE" w:rsidSect="008B0056">
      <w:headerReference w:type="default" r:id="rId41"/>
      <w:footerReference w:type="default" r:id="rId42"/>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Sivaramakrishnan,Karthika K." w:date="2024-11-24T21:47:00Z" w:initials="KS">
    <w:p w14:paraId="3EAE7721" w14:textId="77777777" w:rsidR="00EF5958" w:rsidRDefault="00EF5958" w:rsidP="00EF5958">
      <w:pPr>
        <w:pStyle w:val="CommentText"/>
      </w:pPr>
      <w:r>
        <w:rPr>
          <w:rStyle w:val="CommentReference"/>
        </w:rPr>
        <w:annotationRef/>
      </w:r>
      <w:r>
        <w:t>What document is this? Project report? Give a proper title!</w:t>
      </w:r>
    </w:p>
  </w:comment>
  <w:comment w:id="13" w:author="Sivaramakrishnan,Karthika K." w:date="2024-11-24T21:48:00Z" w:initials="KS">
    <w:p w14:paraId="7A0F3AD9" w14:textId="77777777" w:rsidR="00C8781B" w:rsidRDefault="00C8781B" w:rsidP="00C8781B">
      <w:pPr>
        <w:pStyle w:val="CommentText"/>
      </w:pPr>
      <w:r>
        <w:rPr>
          <w:rStyle w:val="CommentReference"/>
        </w:rPr>
        <w:annotationRef/>
      </w:r>
      <w:r>
        <w:t>Is it really until March?</w:t>
      </w:r>
    </w:p>
  </w:comment>
  <w:comment w:id="37" w:author="Sivaramakrishnan,Karthika K." w:date="2024-11-24T21:53:00Z" w:initials="KS">
    <w:p w14:paraId="26A7191F" w14:textId="77777777" w:rsidR="00671007" w:rsidRDefault="00671007" w:rsidP="00671007">
      <w:pPr>
        <w:pStyle w:val="CommentText"/>
      </w:pPr>
      <w:r>
        <w:rPr>
          <w:rStyle w:val="CommentReference"/>
        </w:rPr>
        <w:annotationRef/>
      </w:r>
      <w:r>
        <w:t>Move glossary to above the Introduction.</w:t>
      </w:r>
    </w:p>
  </w:comment>
  <w:comment w:id="164" w:author="Drąsutis,Evaldas E." w:date="2024-11-21T16:35:00Z" w:initials="ED">
    <w:p w14:paraId="3FF23FB6" w14:textId="3511A688" w:rsidR="00DA4200" w:rsidRDefault="00DA4200" w:rsidP="00DA4200">
      <w:pPr>
        <w:pStyle w:val="CommentText"/>
      </w:pPr>
      <w:r>
        <w:rPr>
          <w:rStyle w:val="CommentReference"/>
        </w:rPr>
        <w:annotationRef/>
      </w:r>
      <w:r>
        <w:t>Need to occupy the entire page describing the assignment</w:t>
      </w:r>
    </w:p>
  </w:comment>
  <w:comment w:id="165" w:author="Sivaramakrishnan,Karthika K." w:date="2024-11-24T21:50:00Z" w:initials="KS">
    <w:p w14:paraId="494404AA" w14:textId="77777777" w:rsidR="008E2BE2" w:rsidRDefault="00A12AD4" w:rsidP="008E2BE2">
      <w:pPr>
        <w:pStyle w:val="CommentText"/>
      </w:pPr>
      <w:r>
        <w:rPr>
          <w:rStyle w:val="CommentReference"/>
        </w:rPr>
        <w:annotationRef/>
      </w:r>
      <w:r w:rsidR="008E2BE2">
        <w:t xml:space="preserve">Please provide an introduction to the company first, then the product and then your assignment. You could separate this into sub-sections. Now, you are writing about the requirements here but you must reveal the details gradually, step by step. EDIT: You have written about the Assignment later on. Here, you could write an Introduction rather than the Context. See </w:t>
      </w:r>
      <w:hyperlink r:id="rId1" w:history="1">
        <w:r w:rsidR="008E2BE2" w:rsidRPr="00B176E3">
          <w:rPr>
            <w:rStyle w:val="Hyperlink"/>
          </w:rPr>
          <w:t>https://www.tifr.res.in/~cccf/data/InternDocs/How_to_write_a_structured_Project_Report.pdf</w:t>
        </w:r>
      </w:hyperlink>
      <w:r w:rsidR="008E2BE2">
        <w:t xml:space="preserve"> for example.</w:t>
      </w:r>
    </w:p>
  </w:comment>
  <w:comment w:id="166" w:author="Drąsutis,Evaldas E." w:date="2024-12-09T09:09:00Z" w:initials="ED">
    <w:p w14:paraId="3EE50AA2" w14:textId="77777777" w:rsidR="00AF4016" w:rsidRDefault="00AF4016" w:rsidP="00AF4016">
      <w:pPr>
        <w:pStyle w:val="CommentText"/>
      </w:pPr>
      <w:r>
        <w:rPr>
          <w:rStyle w:val="CommentReference"/>
        </w:rPr>
        <w:annotationRef/>
      </w:r>
      <w:r>
        <w:t>I think it is applied what you suggested with the template. Needs additional review</w:t>
      </w:r>
    </w:p>
  </w:comment>
  <w:comment w:id="167" w:author="Sivaramakrishnan,Karthika K." w:date="2024-11-24T21:51:00Z" w:initials="KS">
    <w:p w14:paraId="1CFFA1A3" w14:textId="6A77ABC1" w:rsidR="00CE2308" w:rsidRDefault="00CE2308" w:rsidP="00CE2308">
      <w:pPr>
        <w:pStyle w:val="CommentText"/>
      </w:pPr>
      <w:r>
        <w:rPr>
          <w:rStyle w:val="CommentReference"/>
        </w:rPr>
        <w:annotationRef/>
      </w:r>
      <w:r>
        <w:t>This figure is out of place!</w:t>
      </w:r>
    </w:p>
  </w:comment>
  <w:comment w:id="188" w:author="Sivaramakrishnan,Karthika K." w:date="2024-11-24T21:53:00Z" w:initials="KS">
    <w:p w14:paraId="145AA750" w14:textId="77777777" w:rsidR="007B6B99" w:rsidRDefault="007B6B99" w:rsidP="007B6B99">
      <w:pPr>
        <w:pStyle w:val="CommentText"/>
      </w:pPr>
      <w:r>
        <w:rPr>
          <w:rStyle w:val="CommentReference"/>
        </w:rPr>
        <w:annotationRef/>
      </w:r>
      <w:r>
        <w:t>Move glossary to above the Introduction.</w:t>
      </w:r>
    </w:p>
  </w:comment>
  <w:comment w:id="233" w:author="Sivaramakrishnan,Karthika K." w:date="2024-11-24T21:58:00Z" w:initials="KS">
    <w:p w14:paraId="30BFBAC8" w14:textId="77777777" w:rsidR="0083338A" w:rsidRDefault="0083338A" w:rsidP="0083338A">
      <w:pPr>
        <w:pStyle w:val="CommentText"/>
      </w:pPr>
      <w:r>
        <w:rPr>
          <w:rStyle w:val="CommentReference"/>
        </w:rPr>
        <w:annotationRef/>
      </w:r>
      <w:r>
        <w:t>Expand EV the first time you use it. Add to glossary/table of acronyms.</w:t>
      </w:r>
    </w:p>
  </w:comment>
  <w:comment w:id="247" w:author="Sivaramakrishnan,Karthika K." w:date="2024-11-24T21:59:00Z" w:initials="KS">
    <w:p w14:paraId="2EB9ADDC" w14:textId="77777777" w:rsidR="00B25CDA" w:rsidRDefault="00B25CDA" w:rsidP="00B25CDA">
      <w:pPr>
        <w:pStyle w:val="CommentText"/>
      </w:pPr>
      <w:r>
        <w:rPr>
          <w:rStyle w:val="CommentReference"/>
        </w:rPr>
        <w:annotationRef/>
      </w:r>
      <w:r>
        <w:t>Will be helpful if you number the sub questions.</w:t>
      </w:r>
    </w:p>
  </w:comment>
  <w:comment w:id="248" w:author="Drąsutis,Evaldas E." w:date="2024-12-09T09:08:00Z" w:initials="ED">
    <w:p w14:paraId="758470F6" w14:textId="77777777" w:rsidR="00AF4016" w:rsidRDefault="00AF4016" w:rsidP="00AF4016">
      <w:pPr>
        <w:pStyle w:val="CommentText"/>
      </w:pPr>
      <w:r>
        <w:rPr>
          <w:rStyle w:val="CommentReference"/>
        </w:rPr>
        <w:annotationRef/>
      </w:r>
      <w:r>
        <w:t>Numbered the subQuestions</w:t>
      </w:r>
    </w:p>
  </w:comment>
  <w:comment w:id="264" w:author="Sivaramakrishnan,Karthika K." w:date="2024-11-24T22:00:00Z" w:initials="KS">
    <w:p w14:paraId="21EBB5CB" w14:textId="64F9E47F" w:rsidR="009D56BE" w:rsidRDefault="009D56BE" w:rsidP="009D56BE">
      <w:pPr>
        <w:pStyle w:val="CommentText"/>
      </w:pPr>
      <w:r>
        <w:rPr>
          <w:rStyle w:val="CommentReference"/>
        </w:rPr>
        <w:annotationRef/>
      </w:r>
      <w:r>
        <w:t>Add references in APA style.</w:t>
      </w:r>
    </w:p>
  </w:comment>
  <w:comment w:id="278" w:author="Sivaramakrishnan,Karthika K." w:date="2024-11-24T22:06:00Z" w:initials="KS">
    <w:p w14:paraId="4E59BB33" w14:textId="77777777" w:rsidR="000F1BBB" w:rsidRDefault="000F1BBB" w:rsidP="000F1BBB">
      <w:pPr>
        <w:pStyle w:val="CommentText"/>
      </w:pPr>
      <w:r>
        <w:rPr>
          <w:rStyle w:val="CommentReference"/>
        </w:rPr>
        <w:annotationRef/>
      </w:r>
      <w:r>
        <w:t>How long is one sprint? How many sprints and what is the purpose of every sprint? Add reference to project plan and mention the main details here.</w:t>
      </w:r>
    </w:p>
    <w:p w14:paraId="636F63C6" w14:textId="77777777" w:rsidR="000F1BBB" w:rsidRDefault="000F1BBB" w:rsidP="000F1BBB">
      <w:pPr>
        <w:pStyle w:val="CommentText"/>
      </w:pPr>
    </w:p>
    <w:p w14:paraId="79DB3B3D" w14:textId="77777777" w:rsidR="000F1BBB" w:rsidRDefault="000F1BBB" w:rsidP="000F1BBB">
      <w:pPr>
        <w:pStyle w:val="CommentText"/>
      </w:pPr>
      <w:r>
        <w:t>How does the approach below relate to Scrum rituals?</w:t>
      </w:r>
    </w:p>
  </w:comment>
  <w:comment w:id="279" w:author="Drąsutis,Evaldas E." w:date="2024-12-09T10:40:00Z" w:initials="ED">
    <w:p w14:paraId="4E312535" w14:textId="77777777" w:rsidR="005555F9" w:rsidRDefault="005555F9" w:rsidP="005555F9">
      <w:pPr>
        <w:pStyle w:val="CommentText"/>
      </w:pPr>
      <w:r>
        <w:rPr>
          <w:rStyle w:val="CommentReference"/>
        </w:rPr>
        <w:annotationRef/>
      </w:r>
      <w:r>
        <w:t>I hope I answered the provided questions alright</w:t>
      </w:r>
    </w:p>
  </w:comment>
  <w:comment w:id="283" w:author="Sivaramakrishnan,Karthika K." w:date="2024-11-24T22:00:00Z" w:initials="KS">
    <w:p w14:paraId="4A4AD8F6" w14:textId="30C617E1" w:rsidR="009D56BE" w:rsidRDefault="009D56BE" w:rsidP="009D56BE">
      <w:pPr>
        <w:pStyle w:val="CommentText"/>
      </w:pPr>
      <w:r>
        <w:rPr>
          <w:rStyle w:val="CommentReference"/>
        </w:rPr>
        <w:annotationRef/>
      </w:r>
      <w:r>
        <w:t>Use the passive voice, or “the intern”. Avoid using the I-form.</w:t>
      </w:r>
    </w:p>
  </w:comment>
  <w:comment w:id="448" w:author="Sivaramakrishnan,Karthika K." w:date="2024-11-24T22:09:00Z" w:initials="KS">
    <w:p w14:paraId="71E1790D" w14:textId="77777777" w:rsidR="00F94751" w:rsidRDefault="00393B44" w:rsidP="00F94751">
      <w:pPr>
        <w:pStyle w:val="CommentText"/>
      </w:pPr>
      <w:r>
        <w:rPr>
          <w:rStyle w:val="CommentReference"/>
        </w:rPr>
        <w:annotationRef/>
      </w:r>
      <w:r w:rsidR="00F94751">
        <w:t>Think about the structure of your project report. Now, you have described the deliverables and a bottom-up approach to how they were realised. What is missing is an overview of the entire architecture and project. Please provide something like a context diagram, then your research (actually a summary of your research here). Create other docs (like Analysis doc, Design doc) and give here a recap of the research conducted, in short the answers to the research questions, as well as Design and Implementation here.</w:t>
      </w:r>
    </w:p>
  </w:comment>
  <w:comment w:id="449" w:author="Drąsutis,Evaldas E." w:date="2024-12-09T11:30:00Z" w:initials="ED">
    <w:p w14:paraId="0B136FBE" w14:textId="77777777" w:rsidR="00C5745F" w:rsidRDefault="00C5745F" w:rsidP="00C5745F">
      <w:pPr>
        <w:pStyle w:val="CommentText"/>
      </w:pPr>
      <w:r>
        <w:rPr>
          <w:rStyle w:val="CommentReference"/>
        </w:rPr>
        <w:annotationRef/>
      </w:r>
      <w:r>
        <w:t>Added the structure but need to improve more and add the necessary document links to this.</w:t>
      </w:r>
    </w:p>
  </w:comment>
  <w:comment w:id="619" w:author="Sivaramakrishnan,Karthika K." w:date="2024-11-24T22:13:00Z" w:initials="KS">
    <w:p w14:paraId="1A2F7361" w14:textId="78AFE35F" w:rsidR="002D4C37" w:rsidRDefault="002D4C37" w:rsidP="002D4C37">
      <w:pPr>
        <w:pStyle w:val="CommentText"/>
      </w:pPr>
      <w:r>
        <w:rPr>
          <w:rStyle w:val="CommentReference"/>
        </w:rPr>
        <w:annotationRef/>
      </w:r>
      <w:r>
        <w:t>This is too technical and is hard to understand where this is relevant; please first provide the background architecture and info as requested above! Perhaps move this to the Implementation/Realisation document.</w:t>
      </w:r>
    </w:p>
  </w:comment>
  <w:comment w:id="705" w:author="Sivaramakrishnan,Karthika K." w:date="2024-11-24T22:15:00Z" w:initials="KS">
    <w:p w14:paraId="21124875" w14:textId="77777777" w:rsidR="00845E55" w:rsidRDefault="00845E55" w:rsidP="00845E55">
      <w:pPr>
        <w:pStyle w:val="CommentText"/>
      </w:pPr>
      <w:r>
        <w:rPr>
          <w:rStyle w:val="CommentReference"/>
        </w:rPr>
        <w:annotationRef/>
      </w:r>
      <w:r>
        <w:t>You need to restructure this! Move screenshots to the appendix. Do not write how you did something here (project report is max 7500 words). Move these technical details to the Impl/Realisation doc. Give here a summary of your implementation or even answers to your impl-related research question… Answer the Why question, give justification, rather than the Hows of doing the implemenation in the project report...</w:t>
      </w:r>
    </w:p>
  </w:comment>
  <w:comment w:id="723" w:author="Sivaramakrishnan,Karthika K." w:date="2024-11-24T22:16:00Z" w:initials="KS">
    <w:p w14:paraId="60F8AF92" w14:textId="77777777" w:rsidR="00223B4B" w:rsidRDefault="00223B4B" w:rsidP="00223B4B">
      <w:pPr>
        <w:pStyle w:val="CommentText"/>
      </w:pPr>
      <w:r>
        <w:rPr>
          <w:rStyle w:val="CommentReference"/>
        </w:rPr>
        <w:annotationRef/>
      </w:r>
      <w:r>
        <w:t>How are the front-end and back-end related? What are their responsibilities? What is your contribution to the existing software? All of this must be evident in context diagram and arch. Diagram… Again, move this to Impl document… and document the design in your Design doc.</w:t>
      </w:r>
    </w:p>
  </w:comment>
  <w:comment w:id="802" w:author="Sivaramakrishnan,Karthika K." w:date="2024-11-24T22:16:00Z" w:initials="KS">
    <w:p w14:paraId="638D162C" w14:textId="77777777" w:rsidR="00DF2A85" w:rsidRDefault="00DF2A85" w:rsidP="00DF2A85">
      <w:pPr>
        <w:pStyle w:val="CommentText"/>
      </w:pPr>
      <w:r>
        <w:rPr>
          <w:rStyle w:val="CommentReference"/>
        </w:rPr>
        <w:annotationRef/>
      </w:r>
      <w:r>
        <w:t>Of what data/from which provider?</w:t>
      </w:r>
    </w:p>
  </w:comment>
  <w:comment w:id="829" w:author="Sivaramakrishnan,Karthika K." w:date="2024-11-24T22:18:00Z" w:initials="KS">
    <w:p w14:paraId="37B69AC7" w14:textId="77777777" w:rsidR="00746C80" w:rsidRDefault="00746C80" w:rsidP="00746C80">
      <w:pPr>
        <w:pStyle w:val="CommentText"/>
      </w:pPr>
      <w:r>
        <w:rPr>
          <w:rStyle w:val="CommentReference"/>
        </w:rPr>
        <w:annotationRef/>
      </w:r>
      <w:r>
        <w:t>Provide these screenshots in the appendix and refer them here!</w:t>
      </w:r>
    </w:p>
  </w:comment>
  <w:comment w:id="852" w:author="Sivaramakrishnan,Karthika K." w:date="2024-11-24T22:19:00Z" w:initials="KS">
    <w:p w14:paraId="3460BB1D" w14:textId="77777777" w:rsidR="00A151D9" w:rsidRDefault="00A151D9" w:rsidP="00A151D9">
      <w:pPr>
        <w:pStyle w:val="CommentText"/>
      </w:pPr>
      <w:r>
        <w:rPr>
          <w:rStyle w:val="CommentReference"/>
        </w:rPr>
        <w:annotationRef/>
      </w:r>
      <w:r>
        <w:t>Please write more concisely.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EAE7721" w15:done="0"/>
  <w15:commentEx w15:paraId="7A0F3AD9" w15:done="0"/>
  <w15:commentEx w15:paraId="26A7191F" w15:done="0"/>
  <w15:commentEx w15:paraId="3FF23FB6" w15:done="0"/>
  <w15:commentEx w15:paraId="494404AA" w15:done="0"/>
  <w15:commentEx w15:paraId="3EE50AA2" w15:paraIdParent="494404AA" w15:done="0"/>
  <w15:commentEx w15:paraId="1CFFA1A3" w15:done="0"/>
  <w15:commentEx w15:paraId="145AA750" w15:done="0"/>
  <w15:commentEx w15:paraId="30BFBAC8" w15:done="0"/>
  <w15:commentEx w15:paraId="2EB9ADDC" w15:done="0"/>
  <w15:commentEx w15:paraId="758470F6" w15:paraIdParent="2EB9ADDC" w15:done="0"/>
  <w15:commentEx w15:paraId="21EBB5CB" w15:done="0"/>
  <w15:commentEx w15:paraId="79DB3B3D" w15:done="0"/>
  <w15:commentEx w15:paraId="4E312535" w15:paraIdParent="79DB3B3D" w15:done="0"/>
  <w15:commentEx w15:paraId="4A4AD8F6" w15:done="0"/>
  <w15:commentEx w15:paraId="71E1790D" w15:done="0"/>
  <w15:commentEx w15:paraId="0B136FBE" w15:paraIdParent="71E1790D" w15:done="0"/>
  <w15:commentEx w15:paraId="1A2F7361" w15:done="0"/>
  <w15:commentEx w15:paraId="21124875" w15:done="0"/>
  <w15:commentEx w15:paraId="60F8AF92" w15:done="0"/>
  <w15:commentEx w15:paraId="638D162C" w15:done="0"/>
  <w15:commentEx w15:paraId="37B69AC7" w15:done="0"/>
  <w15:commentEx w15:paraId="3460BB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08DDB31" w16cex:dateUtc="2024-11-24T20:47:00Z">
    <w16cex:extLst>
      <w16:ext w16:uri="{CE6994B0-6A32-4C9F-8C6B-6E91EDA988CE}">
        <cr:reactions xmlns:cr="http://schemas.microsoft.com/office/comments/2020/reactions">
          <cr:reaction reactionType="1">
            <cr:reactionInfo dateUtc="2024-12-05T10:42:47Z">
              <cr:user userId="S::437519@student.fontys.nl::4adeae8e-e621-46f8-aabb-96a638ef8d3f" userProvider="AD" userName="Drąsutis,Evaldas E."/>
            </cr:reactionInfo>
          </cr:reaction>
        </cr:reactions>
      </w16:ext>
    </w16cex:extLst>
  </w16cex:commentExtensible>
  <w16cex:commentExtensible w16cex:durableId="26C761B8" w16cex:dateUtc="2024-11-24T20:48:00Z"/>
  <w16cex:commentExtensible w16cex:durableId="4819D572" w16cex:dateUtc="2024-11-24T20:53:00Z"/>
  <w16cex:commentExtensible w16cex:durableId="33D00882" w16cex:dateUtc="2024-11-21T15:35:00Z"/>
  <w16cex:commentExtensible w16cex:durableId="71B77507" w16cex:dateUtc="2024-11-24T20:50:00Z"/>
  <w16cex:commentExtensible w16cex:durableId="07B6AAB9" w16cex:dateUtc="2024-12-09T08:09:00Z"/>
  <w16cex:commentExtensible w16cex:durableId="25351FF6" w16cex:dateUtc="2024-11-24T20:51:00Z"/>
  <w16cex:commentExtensible w16cex:durableId="53DEC758" w16cex:dateUtc="2024-11-24T20:53:00Z">
    <w16cex:extLst>
      <w16:ext w16:uri="{CE6994B0-6A32-4C9F-8C6B-6E91EDA988CE}">
        <cr:reactions xmlns:cr="http://schemas.microsoft.com/office/comments/2020/reactions">
          <cr:reaction reactionType="1">
            <cr:reactionInfo dateUtc="2024-12-09T08:08:36Z">
              <cr:user userId="S::437519@student.fontys.nl::4adeae8e-e621-46f8-aabb-96a638ef8d3f" userProvider="AD" userName="Drąsutis,Evaldas E."/>
            </cr:reactionInfo>
          </cr:reaction>
        </cr:reactions>
      </w16:ext>
    </w16cex:extLst>
  </w16cex:commentExtensible>
  <w16cex:commentExtensible w16cex:durableId="1D24FD9D" w16cex:dateUtc="2024-11-24T20:58:00Z">
    <w16cex:extLst>
      <w16:ext w16:uri="{CE6994B0-6A32-4C9F-8C6B-6E91EDA988CE}">
        <cr:reactions xmlns:cr="http://schemas.microsoft.com/office/comments/2020/reactions">
          <cr:reaction reactionType="1">
            <cr:reactionInfo dateUtc="2024-12-09T08:08:34Z">
              <cr:user userId="S::437519@student.fontys.nl::4adeae8e-e621-46f8-aabb-96a638ef8d3f" userProvider="AD" userName="Drąsutis,Evaldas E."/>
            </cr:reactionInfo>
          </cr:reaction>
        </cr:reactions>
      </w16:ext>
    </w16cex:extLst>
  </w16cex:commentExtensible>
  <w16cex:commentExtensible w16cex:durableId="0E9CD5DC" w16cex:dateUtc="2024-11-24T20:59:00Z">
    <w16cex:extLst>
      <w16:ext w16:uri="{CE6994B0-6A32-4C9F-8C6B-6E91EDA988CE}">
        <cr:reactions xmlns:cr="http://schemas.microsoft.com/office/comments/2020/reactions">
          <cr:reaction reactionType="1">
            <cr:reactionInfo dateUtc="2024-12-09T08:08:31Z">
              <cr:user userId="S::437519@student.fontys.nl::4adeae8e-e621-46f8-aabb-96a638ef8d3f" userProvider="AD" userName="Drąsutis,Evaldas E."/>
            </cr:reactionInfo>
          </cr:reaction>
        </cr:reactions>
      </w16:ext>
    </w16cex:extLst>
  </w16cex:commentExtensible>
  <w16cex:commentExtensible w16cex:durableId="10118FF8" w16cex:dateUtc="2024-12-09T08:08:00Z"/>
  <w16cex:commentExtensible w16cex:durableId="6A5DCC19" w16cex:dateUtc="2024-11-24T21:00:00Z">
    <w16cex:extLst>
      <w16:ext w16:uri="{CE6994B0-6A32-4C9F-8C6B-6E91EDA988CE}">
        <cr:reactions xmlns:cr="http://schemas.microsoft.com/office/comments/2020/reactions">
          <cr:reaction reactionType="1">
            <cr:reactionInfo dateUtc="2024-12-09T08:29:22Z">
              <cr:user userId="S::437519@student.fontys.nl::4adeae8e-e621-46f8-aabb-96a638ef8d3f" userProvider="AD" userName="Drąsutis,Evaldas E."/>
            </cr:reactionInfo>
          </cr:reaction>
        </cr:reactions>
      </w16:ext>
    </w16cex:extLst>
  </w16cex:commentExtensible>
  <w16cex:commentExtensible w16cex:durableId="5D225FC7" w16cex:dateUtc="2024-11-24T21:06:00Z">
    <w16cex:extLst>
      <w16:ext w16:uri="{CE6994B0-6A32-4C9F-8C6B-6E91EDA988CE}">
        <cr:reactions xmlns:cr="http://schemas.microsoft.com/office/comments/2020/reactions">
          <cr:reaction reactionType="1">
            <cr:reactionInfo dateUtc="2024-12-09T09:18:03Z">
              <cr:user userId="S::437519@student.fontys.nl::4adeae8e-e621-46f8-aabb-96a638ef8d3f" userProvider="AD" userName="Drąsutis,Evaldas E."/>
            </cr:reactionInfo>
          </cr:reaction>
        </cr:reactions>
      </w16:ext>
    </w16cex:extLst>
  </w16cex:commentExtensible>
  <w16cex:commentExtensible w16cex:durableId="05AEFFB7" w16cex:dateUtc="2024-12-09T09:40:00Z"/>
  <w16cex:commentExtensible w16cex:durableId="2B9B374D" w16cex:dateUtc="2024-11-24T21:00:00Z"/>
  <w16cex:commentExtensible w16cex:durableId="5CF26F2F" w16cex:dateUtc="2024-11-24T21:09:00Z"/>
  <w16cex:commentExtensible w16cex:durableId="696990E0" w16cex:dateUtc="2024-12-09T10:30:00Z"/>
  <w16cex:commentExtensible w16cex:durableId="4288F77D" w16cex:dateUtc="2024-11-24T21:13:00Z"/>
  <w16cex:commentExtensible w16cex:durableId="754ADB1F" w16cex:dateUtc="2024-11-24T21:15:00Z"/>
  <w16cex:commentExtensible w16cex:durableId="7E00861E" w16cex:dateUtc="2024-11-24T21:16:00Z"/>
  <w16cex:commentExtensible w16cex:durableId="707017F9" w16cex:dateUtc="2024-11-24T21:16:00Z"/>
  <w16cex:commentExtensible w16cex:durableId="5DD40BD6" w16cex:dateUtc="2024-11-24T21:18:00Z"/>
  <w16cex:commentExtensible w16cex:durableId="57BC8457" w16cex:dateUtc="2024-11-24T21: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EAE7721" w16cid:durableId="608DDB31"/>
  <w16cid:commentId w16cid:paraId="7A0F3AD9" w16cid:durableId="26C761B8"/>
  <w16cid:commentId w16cid:paraId="26A7191F" w16cid:durableId="4819D572"/>
  <w16cid:commentId w16cid:paraId="3FF23FB6" w16cid:durableId="33D00882"/>
  <w16cid:commentId w16cid:paraId="494404AA" w16cid:durableId="71B77507"/>
  <w16cid:commentId w16cid:paraId="3EE50AA2" w16cid:durableId="07B6AAB9"/>
  <w16cid:commentId w16cid:paraId="1CFFA1A3" w16cid:durableId="25351FF6"/>
  <w16cid:commentId w16cid:paraId="145AA750" w16cid:durableId="53DEC758"/>
  <w16cid:commentId w16cid:paraId="30BFBAC8" w16cid:durableId="1D24FD9D"/>
  <w16cid:commentId w16cid:paraId="2EB9ADDC" w16cid:durableId="0E9CD5DC"/>
  <w16cid:commentId w16cid:paraId="758470F6" w16cid:durableId="10118FF8"/>
  <w16cid:commentId w16cid:paraId="21EBB5CB" w16cid:durableId="6A5DCC19"/>
  <w16cid:commentId w16cid:paraId="79DB3B3D" w16cid:durableId="5D225FC7"/>
  <w16cid:commentId w16cid:paraId="4E312535" w16cid:durableId="05AEFFB7"/>
  <w16cid:commentId w16cid:paraId="4A4AD8F6" w16cid:durableId="2B9B374D"/>
  <w16cid:commentId w16cid:paraId="71E1790D" w16cid:durableId="5CF26F2F"/>
  <w16cid:commentId w16cid:paraId="0B136FBE" w16cid:durableId="696990E0"/>
  <w16cid:commentId w16cid:paraId="1A2F7361" w16cid:durableId="4288F77D"/>
  <w16cid:commentId w16cid:paraId="21124875" w16cid:durableId="754ADB1F"/>
  <w16cid:commentId w16cid:paraId="60F8AF92" w16cid:durableId="7E00861E"/>
  <w16cid:commentId w16cid:paraId="638D162C" w16cid:durableId="707017F9"/>
  <w16cid:commentId w16cid:paraId="37B69AC7" w16cid:durableId="5DD40BD6"/>
  <w16cid:commentId w16cid:paraId="3460BB1D" w16cid:durableId="57BC84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F14717" w14:textId="77777777" w:rsidR="0059066B" w:rsidRDefault="0059066B" w:rsidP="006F3ABF">
      <w:r>
        <w:separator/>
      </w:r>
    </w:p>
  </w:endnote>
  <w:endnote w:type="continuationSeparator" w:id="0">
    <w:p w14:paraId="3EB3645F" w14:textId="77777777" w:rsidR="0059066B" w:rsidRDefault="0059066B" w:rsidP="006F3A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38A89F" w14:textId="5855CD80" w:rsidR="008B0056" w:rsidRDefault="008B0056">
    <w:pPr>
      <w:pStyle w:val="Footer"/>
    </w:pPr>
    <w:r>
      <w:rPr>
        <w:noProof/>
      </w:rPr>
      <mc:AlternateContent>
        <mc:Choice Requires="wps">
          <w:drawing>
            <wp:anchor distT="0" distB="0" distL="114300" distR="114300" simplePos="0" relativeHeight="251663360" behindDoc="1" locked="0" layoutInCell="1" allowOverlap="1" wp14:anchorId="6EB97BA4" wp14:editId="35CD45B7">
              <wp:simplePos x="0" y="0"/>
              <wp:positionH relativeFrom="page">
                <wp:align>left</wp:align>
              </wp:positionH>
              <wp:positionV relativeFrom="paragraph">
                <wp:posOffset>-292010</wp:posOffset>
              </wp:positionV>
              <wp:extent cx="7543800" cy="2323904"/>
              <wp:effectExtent l="0" t="0" r="19050" b="19685"/>
              <wp:wrapNone/>
              <wp:docPr id="497171426" name="Flowchart: Punched Tape 2"/>
              <wp:cNvGraphicFramePr/>
              <a:graphic xmlns:a="http://schemas.openxmlformats.org/drawingml/2006/main">
                <a:graphicData uri="http://schemas.microsoft.com/office/word/2010/wordprocessingShape">
                  <wps:wsp>
                    <wps:cNvSpPr/>
                    <wps:spPr>
                      <a:xfrm>
                        <a:off x="0" y="0"/>
                        <a:ext cx="7543800" cy="2323904"/>
                      </a:xfrm>
                      <a:prstGeom prst="flowChartPunchedTape">
                        <a:avLst/>
                      </a:prstGeom>
                      <a:gradFill flip="none" rotWithShape="1">
                        <a:gsLst>
                          <a:gs pos="0">
                            <a:srgbClr val="5363FF"/>
                          </a:gs>
                          <a:gs pos="86000">
                            <a:srgbClr val="F19771"/>
                          </a:gs>
                        </a:gsLst>
                        <a:lin ang="16200000" scaled="1"/>
                        <a:tileRect/>
                      </a:gradFill>
                      <a:ln>
                        <a:solidFill>
                          <a:schemeClr val="tx1"/>
                        </a:solidFill>
                      </a:ln>
                      <a:effectLst>
                        <a:innerShdw blurRad="114300">
                          <a:prstClr val="black"/>
                        </a:innerShdw>
                      </a:effectLst>
                    </wps:spPr>
                    <wps:style>
                      <a:lnRef idx="1">
                        <a:schemeClr val="accent6"/>
                      </a:lnRef>
                      <a:fillRef idx="2">
                        <a:schemeClr val="accent6"/>
                      </a:fillRef>
                      <a:effectRef idx="1">
                        <a:schemeClr val="accent6"/>
                      </a:effectRef>
                      <a:fontRef idx="minor">
                        <a:schemeClr val="dk1"/>
                      </a:fontRef>
                    </wps:style>
                    <wps:txbx>
                      <w:txbxContent>
                        <w:p w14:paraId="1C1B248C" w14:textId="77777777" w:rsidR="008B0056" w:rsidRDefault="008B0056" w:rsidP="008B005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B97BA4"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_x0000_s1031" type="#_x0000_t122" style="position:absolute;margin-left:0;margin-top:-23pt;width:594pt;height:183pt;z-index:-2516531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" fillcolor="#5363ff" strokecolor="black [3213]" strokeweight=".5pt">
              <v:fill color2="#f19771" rotate="t" angle="180" colors="0 #5363ff;56361f #f19771" focus="100%" type="gradient"/>
              <v:textbox>
                <w:txbxContent>
                  <w:p w14:paraId="1C1B248C" w14:textId="77777777" w:rsidR="008B0056" w:rsidRDefault="008B0056" w:rsidP="008B0056"/>
                </w:txbxContent>
              </v:textbox>
              <w10:wrap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0EC593" w14:textId="77777777" w:rsidR="0059066B" w:rsidRDefault="0059066B" w:rsidP="006F3ABF">
      <w:r>
        <w:separator/>
      </w:r>
    </w:p>
  </w:footnote>
  <w:footnote w:type="continuationSeparator" w:id="0">
    <w:p w14:paraId="298CFFAE" w14:textId="77777777" w:rsidR="0059066B" w:rsidRDefault="0059066B" w:rsidP="006F3A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B59A9F" w14:textId="6F292195" w:rsidR="006F3ABF" w:rsidRDefault="008B0056">
    <w:pPr>
      <w:pStyle w:val="Header"/>
    </w:pPr>
    <w:r>
      <w:rPr>
        <w:noProof/>
      </w:rPr>
      <mc:AlternateContent>
        <mc:Choice Requires="wps">
          <w:drawing>
            <wp:anchor distT="0" distB="0" distL="114300" distR="114300" simplePos="0" relativeHeight="251661312" behindDoc="1" locked="0" layoutInCell="1" allowOverlap="1" wp14:anchorId="280AE354" wp14:editId="0DB9EE14">
              <wp:simplePos x="0" y="0"/>
              <wp:positionH relativeFrom="page">
                <wp:posOffset>138430</wp:posOffset>
              </wp:positionH>
              <wp:positionV relativeFrom="paragraph">
                <wp:posOffset>-3995671</wp:posOffset>
              </wp:positionV>
              <wp:extent cx="10536865" cy="3229610"/>
              <wp:effectExtent l="0" t="0" r="17145" b="27940"/>
              <wp:wrapNone/>
              <wp:docPr id="1218174897" name="Flowchart: Punched Tape 2"/>
              <wp:cNvGraphicFramePr/>
              <a:graphic xmlns:a="http://schemas.openxmlformats.org/drawingml/2006/main">
                <a:graphicData uri="http://schemas.microsoft.com/office/word/2010/wordprocessingShape">
                  <wps:wsp>
                    <wps:cNvSpPr/>
                    <wps:spPr>
                      <a:xfrm>
                        <a:off x="0" y="0"/>
                        <a:ext cx="10536865" cy="3229610"/>
                      </a:xfrm>
                      <a:prstGeom prst="flowChartPunchedTape">
                        <a:avLst/>
                      </a:prstGeom>
                      <a:gradFill flip="none" rotWithShape="1">
                        <a:gsLst>
                          <a:gs pos="0">
                            <a:srgbClr val="5363FF"/>
                          </a:gs>
                          <a:gs pos="61000">
                            <a:srgbClr val="F19771"/>
                          </a:gs>
                        </a:gsLst>
                        <a:lin ang="16200000" scaled="1"/>
                        <a:tileRect/>
                      </a:gradFill>
                      <a:ln>
                        <a:solidFill>
                          <a:schemeClr val="tx1"/>
                        </a:solidFill>
                      </a:ln>
                      <a:effectLst>
                        <a:innerShdw blurRad="114300">
                          <a:prstClr val="black"/>
                        </a:innerShdw>
                      </a:effectLst>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89511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2" o:spid="_x0000_s1026" type="#_x0000_t122" style="position:absolute;margin-left:10.9pt;margin-top:-314.6pt;width:829.65pt;height:254.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" fillcolor="#5363ff" strokecolor="black [3213]" strokeweight=".5pt">
              <v:fill color2="#f19771" rotate="t" angle="180" colors="0 #5363ff;39977f #f19771" focus="100%" type="gradient"/>
              <w10:wrap anchorx="page"/>
            </v:shape>
          </w:pict>
        </mc:Fallback>
      </mc:AlternateContent>
    </w:r>
    <w:r w:rsidR="006F3ABF">
      <w:rPr>
        <w:noProof/>
      </w:rPr>
      <mc:AlternateContent>
        <mc:Choice Requires="wps">
          <w:drawing>
            <wp:anchor distT="0" distB="0" distL="114300" distR="114300" simplePos="0" relativeHeight="251659264" behindDoc="1" locked="0" layoutInCell="1" allowOverlap="1" wp14:anchorId="6B9381C2" wp14:editId="294E71D6">
              <wp:simplePos x="0" y="0"/>
              <wp:positionH relativeFrom="page">
                <wp:align>left</wp:align>
              </wp:positionH>
              <wp:positionV relativeFrom="paragraph">
                <wp:posOffset>-1890896</wp:posOffset>
              </wp:positionV>
              <wp:extent cx="10948737" cy="2323904"/>
              <wp:effectExtent l="0" t="0" r="24130" b="19685"/>
              <wp:wrapNone/>
              <wp:docPr id="1896186168" name="Flowchart: Punched Tape 2"/>
              <wp:cNvGraphicFramePr/>
              <a:graphic xmlns:a="http://schemas.openxmlformats.org/drawingml/2006/main">
                <a:graphicData uri="http://schemas.microsoft.com/office/word/2010/wordprocessingShape">
                  <wps:wsp>
                    <wps:cNvSpPr/>
                    <wps:spPr>
                      <a:xfrm flipH="1">
                        <a:off x="0" y="0"/>
                        <a:ext cx="10948737" cy="2323904"/>
                      </a:xfrm>
                      <a:prstGeom prst="flowChartPunchedTape">
                        <a:avLst/>
                      </a:prstGeom>
                      <a:gradFill flip="none" rotWithShape="1">
                        <a:gsLst>
                          <a:gs pos="0">
                            <a:srgbClr val="5363FF"/>
                          </a:gs>
                          <a:gs pos="86000">
                            <a:srgbClr val="F19771"/>
                          </a:gs>
                        </a:gsLst>
                        <a:lin ang="16200000" scaled="1"/>
                        <a:tileRect/>
                      </a:gradFill>
                      <a:ln>
                        <a:solidFill>
                          <a:schemeClr val="tx1"/>
                        </a:solidFill>
                      </a:ln>
                      <a:effectLst>
                        <a:innerShdw blurRad="114300">
                          <a:prstClr val="black"/>
                        </a:innerShdw>
                      </a:effectLst>
                    </wps:spPr>
                    <wps:style>
                      <a:lnRef idx="1">
                        <a:schemeClr val="accent6"/>
                      </a:lnRef>
                      <a:fillRef idx="2">
                        <a:schemeClr val="accent6"/>
                      </a:fillRef>
                      <a:effectRef idx="1">
                        <a:schemeClr val="accent6"/>
                      </a:effectRef>
                      <a:fontRef idx="minor">
                        <a:schemeClr val="dk1"/>
                      </a:fontRef>
                    </wps:style>
                    <wps:txbx>
                      <w:txbxContent>
                        <w:p w14:paraId="1569B196" w14:textId="173C032A" w:rsidR="006F3ABF" w:rsidRDefault="006F3ABF" w:rsidP="006F3ABF">
                          <w:pPr>
                            <w:jc w:val="center"/>
                          </w:pPr>
                          <w:r>
                            <w:t>`</w:t>
                          </w:r>
                        </w:p>
                        <w:p w14:paraId="603DC9EA" w14:textId="77777777" w:rsidR="00632F12" w:rsidRDefault="00632F12"/>
                        <w:p w14:paraId="79A1951A" w14:textId="77777777" w:rsidR="008B0056" w:rsidRDefault="008B005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9381C2"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2" o:spid="_x0000_s1030" type="#_x0000_t122" style="position:absolute;margin-left:0;margin-top:-148.9pt;width:862.1pt;height:183pt;flip:x;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" fillcolor="#5363ff" strokecolor="black [3213]" strokeweight=".5pt">
              <v:fill color2="#f19771" rotate="t" angle="180" colors="0 #5363ff;56361f #f19771" focus="100%" type="gradient"/>
              <v:textbox>
                <w:txbxContent>
                  <w:p w14:paraId="1569B196" w14:textId="173C032A" w:rsidR="006F3ABF" w:rsidRDefault="006F3ABF" w:rsidP="006F3ABF">
                    <w:pPr>
                      <w:jc w:val="center"/>
                    </w:pPr>
                    <w:r>
                      <w:t>`</w:t>
                    </w:r>
                  </w:p>
                  <w:p w14:paraId="603DC9EA" w14:textId="77777777" w:rsidR="00632F12" w:rsidRDefault="00632F12"/>
                  <w:p w14:paraId="79A1951A" w14:textId="77777777" w:rsidR="008B0056" w:rsidRDefault="008B0056"/>
                </w:txbxContent>
              </v:textbox>
              <w10:wrap anchorx="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31690"/>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AF4014"/>
    <w:multiLevelType w:val="multilevel"/>
    <w:tmpl w:val="E8127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C12664"/>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8571F2"/>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767FC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2A57BB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2C8292E"/>
    <w:multiLevelType w:val="multilevel"/>
    <w:tmpl w:val="14AA032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6C6E13"/>
    <w:multiLevelType w:val="hybridMultilevel"/>
    <w:tmpl w:val="B84E3CAC"/>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FE1DC5"/>
    <w:multiLevelType w:val="hybridMultilevel"/>
    <w:tmpl w:val="777EA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6F3612"/>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32B6DB7"/>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492333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A8D0E95"/>
    <w:multiLevelType w:val="hybridMultilevel"/>
    <w:tmpl w:val="3EE8C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E2DC8"/>
    <w:multiLevelType w:val="multilevel"/>
    <w:tmpl w:val="FD66D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DB3BA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54B475D"/>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6C5728A"/>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E5C143C"/>
    <w:multiLevelType w:val="hybridMultilevel"/>
    <w:tmpl w:val="2D0A391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3572D2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65F723F"/>
    <w:multiLevelType w:val="multilevel"/>
    <w:tmpl w:val="6CB01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6061EC"/>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C4B2D4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EB5366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EB81BAE"/>
    <w:multiLevelType w:val="multilevel"/>
    <w:tmpl w:val="2FF2C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547F7E"/>
    <w:multiLevelType w:val="multilevel"/>
    <w:tmpl w:val="91B661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A11396"/>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B0476C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03E6C38"/>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9E77DB5"/>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B8403FF"/>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08A3E3C"/>
    <w:multiLevelType w:val="hybridMultilevel"/>
    <w:tmpl w:val="4FF869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93246D"/>
    <w:multiLevelType w:val="hybridMultilevel"/>
    <w:tmpl w:val="39EC8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12393979">
    <w:abstractNumId w:val="1"/>
  </w:num>
  <w:num w:numId="2" w16cid:durableId="287203798">
    <w:abstractNumId w:val="5"/>
  </w:num>
  <w:num w:numId="3" w16cid:durableId="1180509487">
    <w:abstractNumId w:val="10"/>
  </w:num>
  <w:num w:numId="4" w16cid:durableId="621571562">
    <w:abstractNumId w:val="25"/>
  </w:num>
  <w:num w:numId="5" w16cid:durableId="243536515">
    <w:abstractNumId w:val="7"/>
  </w:num>
  <w:num w:numId="6" w16cid:durableId="1135759273">
    <w:abstractNumId w:val="22"/>
  </w:num>
  <w:num w:numId="7" w16cid:durableId="130683893">
    <w:abstractNumId w:val="4"/>
  </w:num>
  <w:num w:numId="8" w16cid:durableId="2124689583">
    <w:abstractNumId w:val="27"/>
  </w:num>
  <w:num w:numId="9" w16cid:durableId="489951434">
    <w:abstractNumId w:val="21"/>
  </w:num>
  <w:num w:numId="10" w16cid:durableId="160776957">
    <w:abstractNumId w:val="16"/>
  </w:num>
  <w:num w:numId="11" w16cid:durableId="39400059">
    <w:abstractNumId w:val="26"/>
  </w:num>
  <w:num w:numId="12" w16cid:durableId="734547318">
    <w:abstractNumId w:val="11"/>
  </w:num>
  <w:num w:numId="13" w16cid:durableId="1596015637">
    <w:abstractNumId w:val="28"/>
  </w:num>
  <w:num w:numId="14" w16cid:durableId="1345671158">
    <w:abstractNumId w:val="18"/>
  </w:num>
  <w:num w:numId="15" w16cid:durableId="1905483151">
    <w:abstractNumId w:val="15"/>
  </w:num>
  <w:num w:numId="16" w16cid:durableId="1753576869">
    <w:abstractNumId w:val="2"/>
  </w:num>
  <w:num w:numId="17" w16cid:durableId="334648123">
    <w:abstractNumId w:val="9"/>
  </w:num>
  <w:num w:numId="18" w16cid:durableId="1997763748">
    <w:abstractNumId w:val="17"/>
  </w:num>
  <w:num w:numId="19" w16cid:durableId="55592279">
    <w:abstractNumId w:val="30"/>
  </w:num>
  <w:num w:numId="20" w16cid:durableId="601842134">
    <w:abstractNumId w:val="8"/>
  </w:num>
  <w:num w:numId="21" w16cid:durableId="1472139722">
    <w:abstractNumId w:val="12"/>
  </w:num>
  <w:num w:numId="22" w16cid:durableId="1363439703">
    <w:abstractNumId w:val="31"/>
  </w:num>
  <w:num w:numId="23" w16cid:durableId="1007632777">
    <w:abstractNumId w:val="0"/>
  </w:num>
  <w:num w:numId="24" w16cid:durableId="1079209910">
    <w:abstractNumId w:val="29"/>
  </w:num>
  <w:num w:numId="25" w16cid:durableId="1513763904">
    <w:abstractNumId w:val="20"/>
  </w:num>
  <w:num w:numId="26" w16cid:durableId="224410783">
    <w:abstractNumId w:val="14"/>
  </w:num>
  <w:num w:numId="27" w16cid:durableId="239024449">
    <w:abstractNumId w:val="3"/>
  </w:num>
  <w:num w:numId="28" w16cid:durableId="2114134024">
    <w:abstractNumId w:val="6"/>
  </w:num>
  <w:num w:numId="29" w16cid:durableId="685642454">
    <w:abstractNumId w:val="19"/>
  </w:num>
  <w:num w:numId="30" w16cid:durableId="2028798256">
    <w:abstractNumId w:val="23"/>
  </w:num>
  <w:num w:numId="31" w16cid:durableId="247158785">
    <w:abstractNumId w:val="13"/>
  </w:num>
  <w:num w:numId="32" w16cid:durableId="536241089">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rąsutis,Evaldas E.">
    <w15:presenceInfo w15:providerId="AD" w15:userId="S::437519@student.fontys.nl::4adeae8e-e621-46f8-aabb-96a638ef8d3f"/>
  </w15:person>
  <w15:person w15:author="Sivaramakrishnan,Karthika K.">
    <w15:presenceInfo w15:providerId="AD" w15:userId="S::882574@fontys.nl::162958c3-c1f7-4b8c-858c-76a03cefc1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741"/>
    <w:rsid w:val="00001C6A"/>
    <w:rsid w:val="00015831"/>
    <w:rsid w:val="000166A0"/>
    <w:rsid w:val="00023195"/>
    <w:rsid w:val="00024F64"/>
    <w:rsid w:val="00033384"/>
    <w:rsid w:val="00071042"/>
    <w:rsid w:val="000D05FF"/>
    <w:rsid w:val="000E1D43"/>
    <w:rsid w:val="000E32AB"/>
    <w:rsid w:val="000F1BBB"/>
    <w:rsid w:val="001A467D"/>
    <w:rsid w:val="0021502F"/>
    <w:rsid w:val="00223B4B"/>
    <w:rsid w:val="00262CA9"/>
    <w:rsid w:val="002A2131"/>
    <w:rsid w:val="002A7B34"/>
    <w:rsid w:val="002B5695"/>
    <w:rsid w:val="002D0658"/>
    <w:rsid w:val="002D4C37"/>
    <w:rsid w:val="002D5ED1"/>
    <w:rsid w:val="002E1ED2"/>
    <w:rsid w:val="002F17FD"/>
    <w:rsid w:val="00301741"/>
    <w:rsid w:val="00304291"/>
    <w:rsid w:val="00335F59"/>
    <w:rsid w:val="00346183"/>
    <w:rsid w:val="00393B44"/>
    <w:rsid w:val="003A074E"/>
    <w:rsid w:val="003A2D73"/>
    <w:rsid w:val="003B4C8A"/>
    <w:rsid w:val="003B5C80"/>
    <w:rsid w:val="003D5C0E"/>
    <w:rsid w:val="00405F58"/>
    <w:rsid w:val="00434446"/>
    <w:rsid w:val="00441624"/>
    <w:rsid w:val="004444B6"/>
    <w:rsid w:val="004704B4"/>
    <w:rsid w:val="00492B49"/>
    <w:rsid w:val="004B3523"/>
    <w:rsid w:val="004C28F8"/>
    <w:rsid w:val="004F60A3"/>
    <w:rsid w:val="00506EE9"/>
    <w:rsid w:val="005555F9"/>
    <w:rsid w:val="0055720B"/>
    <w:rsid w:val="0059066B"/>
    <w:rsid w:val="00593CEF"/>
    <w:rsid w:val="005A7FB6"/>
    <w:rsid w:val="005B20B0"/>
    <w:rsid w:val="005E3B63"/>
    <w:rsid w:val="005F3532"/>
    <w:rsid w:val="006318DB"/>
    <w:rsid w:val="00632F12"/>
    <w:rsid w:val="006540D1"/>
    <w:rsid w:val="00671007"/>
    <w:rsid w:val="006800F3"/>
    <w:rsid w:val="00682F27"/>
    <w:rsid w:val="006A05A5"/>
    <w:rsid w:val="006C21CA"/>
    <w:rsid w:val="006F3ABF"/>
    <w:rsid w:val="00746C80"/>
    <w:rsid w:val="00765C72"/>
    <w:rsid w:val="007700C3"/>
    <w:rsid w:val="007B6B99"/>
    <w:rsid w:val="007B7A3E"/>
    <w:rsid w:val="007C3B7B"/>
    <w:rsid w:val="007C69B4"/>
    <w:rsid w:val="007F4CAE"/>
    <w:rsid w:val="00827EC8"/>
    <w:rsid w:val="0083338A"/>
    <w:rsid w:val="00845E55"/>
    <w:rsid w:val="00855F0C"/>
    <w:rsid w:val="008857AC"/>
    <w:rsid w:val="008B0056"/>
    <w:rsid w:val="008E2BE2"/>
    <w:rsid w:val="008F3819"/>
    <w:rsid w:val="009028C6"/>
    <w:rsid w:val="00916D9C"/>
    <w:rsid w:val="00950106"/>
    <w:rsid w:val="00953832"/>
    <w:rsid w:val="00965C88"/>
    <w:rsid w:val="00995DD7"/>
    <w:rsid w:val="009B1C64"/>
    <w:rsid w:val="009D56BE"/>
    <w:rsid w:val="009F2173"/>
    <w:rsid w:val="009F725D"/>
    <w:rsid w:val="00A12AD4"/>
    <w:rsid w:val="00A151D9"/>
    <w:rsid w:val="00A378A6"/>
    <w:rsid w:val="00A51A1E"/>
    <w:rsid w:val="00A531ED"/>
    <w:rsid w:val="00A62221"/>
    <w:rsid w:val="00A712D1"/>
    <w:rsid w:val="00A818C3"/>
    <w:rsid w:val="00A84598"/>
    <w:rsid w:val="00AB1C92"/>
    <w:rsid w:val="00AB47C8"/>
    <w:rsid w:val="00AB56AF"/>
    <w:rsid w:val="00AB7231"/>
    <w:rsid w:val="00AC7737"/>
    <w:rsid w:val="00AE14D5"/>
    <w:rsid w:val="00AF08AC"/>
    <w:rsid w:val="00AF4016"/>
    <w:rsid w:val="00B222C8"/>
    <w:rsid w:val="00B25CDA"/>
    <w:rsid w:val="00B824F7"/>
    <w:rsid w:val="00B82AE6"/>
    <w:rsid w:val="00BA119F"/>
    <w:rsid w:val="00BA2D9D"/>
    <w:rsid w:val="00BB300A"/>
    <w:rsid w:val="00BB7C35"/>
    <w:rsid w:val="00C024AC"/>
    <w:rsid w:val="00C148FF"/>
    <w:rsid w:val="00C3473F"/>
    <w:rsid w:val="00C4522D"/>
    <w:rsid w:val="00C533AC"/>
    <w:rsid w:val="00C5681D"/>
    <w:rsid w:val="00C5745F"/>
    <w:rsid w:val="00C803B3"/>
    <w:rsid w:val="00C8781B"/>
    <w:rsid w:val="00CE13D6"/>
    <w:rsid w:val="00CE2308"/>
    <w:rsid w:val="00D250A7"/>
    <w:rsid w:val="00D41D7A"/>
    <w:rsid w:val="00D43B93"/>
    <w:rsid w:val="00D45693"/>
    <w:rsid w:val="00D535A6"/>
    <w:rsid w:val="00DA4200"/>
    <w:rsid w:val="00DF1FE4"/>
    <w:rsid w:val="00DF2A85"/>
    <w:rsid w:val="00DF5E08"/>
    <w:rsid w:val="00E22408"/>
    <w:rsid w:val="00E22624"/>
    <w:rsid w:val="00E60D00"/>
    <w:rsid w:val="00E83EC2"/>
    <w:rsid w:val="00EC2732"/>
    <w:rsid w:val="00EC2D51"/>
    <w:rsid w:val="00EE4792"/>
    <w:rsid w:val="00EF4B13"/>
    <w:rsid w:val="00EF5958"/>
    <w:rsid w:val="00F06F7A"/>
    <w:rsid w:val="00F12630"/>
    <w:rsid w:val="00F8272B"/>
    <w:rsid w:val="00F90B6F"/>
    <w:rsid w:val="00F94751"/>
    <w:rsid w:val="00FA5E15"/>
    <w:rsid w:val="00FF06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26847"/>
  <w15:chartTrackingRefBased/>
  <w15:docId w15:val="{123CE3D8-DE63-481A-8696-D5BDD9C25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F7A"/>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F8272B"/>
    <w:pPr>
      <w:keepNext/>
      <w:keepLines/>
      <w:spacing w:before="360" w:after="80"/>
      <w:outlineLvl w:val="0"/>
    </w:pPr>
    <w:rPr>
      <w:rFonts w:asciiTheme="majorHAnsi" w:eastAsiaTheme="majorEastAsia" w:hAnsiTheme="majorHAnsi" w:cstheme="majorBidi"/>
      <w:color w:val="0F4761" w:themeColor="accent1" w:themeShade="BF"/>
      <w:sz w:val="40"/>
      <w:szCs w:val="40"/>
      <w:u w:val="single"/>
    </w:rPr>
  </w:style>
  <w:style w:type="paragraph" w:styleId="Heading2">
    <w:name w:val="heading 2"/>
    <w:basedOn w:val="Normal"/>
    <w:next w:val="Normal"/>
    <w:link w:val="Heading2Char"/>
    <w:uiPriority w:val="9"/>
    <w:unhideWhenUsed/>
    <w:qFormat/>
    <w:rsid w:val="0030174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0174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0174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174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174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174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174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174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272B"/>
    <w:rPr>
      <w:rFonts w:asciiTheme="majorHAnsi" w:eastAsiaTheme="majorEastAsia" w:hAnsiTheme="majorHAnsi" w:cstheme="majorBidi"/>
      <w:color w:val="0F4761" w:themeColor="accent1" w:themeShade="BF"/>
      <w:kern w:val="0"/>
      <w:sz w:val="40"/>
      <w:szCs w:val="40"/>
      <w:u w:val="single"/>
      <w14:ligatures w14:val="none"/>
    </w:rPr>
  </w:style>
  <w:style w:type="character" w:customStyle="1" w:styleId="Heading2Char">
    <w:name w:val="Heading 2 Char"/>
    <w:basedOn w:val="DefaultParagraphFont"/>
    <w:link w:val="Heading2"/>
    <w:uiPriority w:val="9"/>
    <w:rsid w:val="0030174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0174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0174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174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17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17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17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1741"/>
    <w:rPr>
      <w:rFonts w:eastAsiaTheme="majorEastAsia" w:cstheme="majorBidi"/>
      <w:color w:val="272727" w:themeColor="text1" w:themeTint="D8"/>
    </w:rPr>
  </w:style>
  <w:style w:type="paragraph" w:styleId="Title">
    <w:name w:val="Title"/>
    <w:basedOn w:val="Normal"/>
    <w:next w:val="Normal"/>
    <w:link w:val="TitleChar"/>
    <w:uiPriority w:val="10"/>
    <w:qFormat/>
    <w:rsid w:val="0030174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17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17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17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1741"/>
    <w:pPr>
      <w:spacing w:before="160"/>
      <w:jc w:val="center"/>
    </w:pPr>
    <w:rPr>
      <w:i/>
      <w:iCs/>
      <w:color w:val="404040" w:themeColor="text1" w:themeTint="BF"/>
    </w:rPr>
  </w:style>
  <w:style w:type="character" w:customStyle="1" w:styleId="QuoteChar">
    <w:name w:val="Quote Char"/>
    <w:basedOn w:val="DefaultParagraphFont"/>
    <w:link w:val="Quote"/>
    <w:uiPriority w:val="29"/>
    <w:rsid w:val="00301741"/>
    <w:rPr>
      <w:i/>
      <w:iCs/>
      <w:color w:val="404040" w:themeColor="text1" w:themeTint="BF"/>
    </w:rPr>
  </w:style>
  <w:style w:type="paragraph" w:styleId="ListParagraph">
    <w:name w:val="List Paragraph"/>
    <w:basedOn w:val="Normal"/>
    <w:uiPriority w:val="34"/>
    <w:qFormat/>
    <w:rsid w:val="00301741"/>
    <w:pPr>
      <w:ind w:left="720"/>
      <w:contextualSpacing/>
    </w:pPr>
  </w:style>
  <w:style w:type="character" w:styleId="IntenseEmphasis">
    <w:name w:val="Intense Emphasis"/>
    <w:basedOn w:val="DefaultParagraphFont"/>
    <w:uiPriority w:val="21"/>
    <w:qFormat/>
    <w:rsid w:val="00301741"/>
    <w:rPr>
      <w:i/>
      <w:iCs/>
      <w:color w:val="0F4761" w:themeColor="accent1" w:themeShade="BF"/>
    </w:rPr>
  </w:style>
  <w:style w:type="paragraph" w:styleId="IntenseQuote">
    <w:name w:val="Intense Quote"/>
    <w:basedOn w:val="Normal"/>
    <w:next w:val="Normal"/>
    <w:link w:val="IntenseQuoteChar"/>
    <w:uiPriority w:val="30"/>
    <w:qFormat/>
    <w:rsid w:val="003017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1741"/>
    <w:rPr>
      <w:i/>
      <w:iCs/>
      <w:color w:val="0F4761" w:themeColor="accent1" w:themeShade="BF"/>
    </w:rPr>
  </w:style>
  <w:style w:type="character" w:styleId="IntenseReference">
    <w:name w:val="Intense Reference"/>
    <w:basedOn w:val="DefaultParagraphFont"/>
    <w:uiPriority w:val="32"/>
    <w:qFormat/>
    <w:rsid w:val="00301741"/>
    <w:rPr>
      <w:b/>
      <w:bCs/>
      <w:smallCaps/>
      <w:color w:val="0F4761" w:themeColor="accent1" w:themeShade="BF"/>
      <w:spacing w:val="5"/>
    </w:rPr>
  </w:style>
  <w:style w:type="character" w:styleId="Hyperlink">
    <w:name w:val="Hyperlink"/>
    <w:basedOn w:val="DefaultParagraphFont"/>
    <w:uiPriority w:val="99"/>
    <w:unhideWhenUsed/>
    <w:rsid w:val="00AB56AF"/>
    <w:rPr>
      <w:color w:val="467886" w:themeColor="hyperlink"/>
      <w:u w:val="single"/>
    </w:rPr>
  </w:style>
  <w:style w:type="character" w:styleId="UnresolvedMention">
    <w:name w:val="Unresolved Mention"/>
    <w:basedOn w:val="DefaultParagraphFont"/>
    <w:uiPriority w:val="99"/>
    <w:semiHidden/>
    <w:unhideWhenUsed/>
    <w:rsid w:val="00AB56AF"/>
    <w:rPr>
      <w:color w:val="605E5C"/>
      <w:shd w:val="clear" w:color="auto" w:fill="E1DFDD"/>
    </w:rPr>
  </w:style>
  <w:style w:type="paragraph" w:styleId="Header">
    <w:name w:val="header"/>
    <w:basedOn w:val="Normal"/>
    <w:link w:val="HeaderChar"/>
    <w:uiPriority w:val="99"/>
    <w:unhideWhenUsed/>
    <w:rsid w:val="006F3ABF"/>
    <w:pPr>
      <w:tabs>
        <w:tab w:val="center" w:pos="4536"/>
        <w:tab w:val="right" w:pos="9072"/>
      </w:tabs>
    </w:pPr>
  </w:style>
  <w:style w:type="character" w:customStyle="1" w:styleId="HeaderChar">
    <w:name w:val="Header Char"/>
    <w:basedOn w:val="DefaultParagraphFont"/>
    <w:link w:val="Header"/>
    <w:uiPriority w:val="99"/>
    <w:rsid w:val="006F3ABF"/>
  </w:style>
  <w:style w:type="paragraph" w:styleId="Footer">
    <w:name w:val="footer"/>
    <w:basedOn w:val="Normal"/>
    <w:link w:val="FooterChar"/>
    <w:uiPriority w:val="99"/>
    <w:unhideWhenUsed/>
    <w:rsid w:val="006F3ABF"/>
    <w:pPr>
      <w:tabs>
        <w:tab w:val="center" w:pos="4536"/>
        <w:tab w:val="right" w:pos="9072"/>
      </w:tabs>
    </w:pPr>
  </w:style>
  <w:style w:type="character" w:customStyle="1" w:styleId="FooterChar">
    <w:name w:val="Footer Char"/>
    <w:basedOn w:val="DefaultParagraphFont"/>
    <w:link w:val="Footer"/>
    <w:uiPriority w:val="99"/>
    <w:rsid w:val="006F3ABF"/>
  </w:style>
  <w:style w:type="paragraph" w:styleId="NoSpacing">
    <w:name w:val="No Spacing"/>
    <w:link w:val="NoSpacingChar"/>
    <w:uiPriority w:val="1"/>
    <w:qFormat/>
    <w:rsid w:val="006F3ABF"/>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6F3ABF"/>
    <w:rPr>
      <w:rFonts w:eastAsiaTheme="minorEastAsia"/>
      <w:kern w:val="0"/>
      <w:sz w:val="22"/>
      <w:szCs w:val="22"/>
      <w14:ligatures w14:val="none"/>
    </w:rPr>
  </w:style>
  <w:style w:type="table" w:styleId="TableGrid">
    <w:name w:val="Table Grid"/>
    <w:basedOn w:val="TableNormal"/>
    <w:uiPriority w:val="39"/>
    <w:rsid w:val="00995D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06EE9"/>
    <w:rPr>
      <w:b/>
      <w:bCs/>
    </w:rPr>
  </w:style>
  <w:style w:type="character" w:customStyle="1" w:styleId="close">
    <w:name w:val="close"/>
    <w:basedOn w:val="DefaultParagraphFont"/>
    <w:rsid w:val="00506EE9"/>
  </w:style>
  <w:style w:type="paragraph" w:styleId="TOCHeading">
    <w:name w:val="TOC Heading"/>
    <w:basedOn w:val="Heading1"/>
    <w:next w:val="Normal"/>
    <w:uiPriority w:val="39"/>
    <w:unhideWhenUsed/>
    <w:qFormat/>
    <w:rsid w:val="00FF0615"/>
    <w:pPr>
      <w:spacing w:before="240" w:after="0" w:line="259" w:lineRule="auto"/>
      <w:outlineLvl w:val="9"/>
    </w:pPr>
    <w:rPr>
      <w:sz w:val="32"/>
      <w:szCs w:val="32"/>
    </w:rPr>
  </w:style>
  <w:style w:type="paragraph" w:styleId="TOC1">
    <w:name w:val="toc 1"/>
    <w:basedOn w:val="Normal"/>
    <w:next w:val="Normal"/>
    <w:autoRedefine/>
    <w:uiPriority w:val="39"/>
    <w:unhideWhenUsed/>
    <w:rsid w:val="00FF0615"/>
    <w:pPr>
      <w:spacing w:after="100"/>
    </w:pPr>
  </w:style>
  <w:style w:type="paragraph" w:styleId="TOC2">
    <w:name w:val="toc 2"/>
    <w:basedOn w:val="Normal"/>
    <w:next w:val="Normal"/>
    <w:autoRedefine/>
    <w:uiPriority w:val="39"/>
    <w:unhideWhenUsed/>
    <w:rsid w:val="00FF0615"/>
    <w:pPr>
      <w:spacing w:after="100"/>
      <w:ind w:left="240"/>
    </w:pPr>
  </w:style>
  <w:style w:type="paragraph" w:styleId="TOC3">
    <w:name w:val="toc 3"/>
    <w:basedOn w:val="Normal"/>
    <w:next w:val="Normal"/>
    <w:autoRedefine/>
    <w:uiPriority w:val="39"/>
    <w:unhideWhenUsed/>
    <w:rsid w:val="00FF0615"/>
    <w:pPr>
      <w:spacing w:after="100"/>
      <w:ind w:left="480"/>
    </w:pPr>
  </w:style>
  <w:style w:type="character" w:styleId="HTMLCode">
    <w:name w:val="HTML Code"/>
    <w:basedOn w:val="DefaultParagraphFont"/>
    <w:uiPriority w:val="99"/>
    <w:semiHidden/>
    <w:unhideWhenUsed/>
    <w:rsid w:val="00304291"/>
    <w:rPr>
      <w:rFonts w:ascii="Courier New" w:eastAsia="Times New Roman" w:hAnsi="Courier New" w:cs="Courier New"/>
      <w:sz w:val="20"/>
      <w:szCs w:val="20"/>
    </w:rPr>
  </w:style>
  <w:style w:type="character" w:customStyle="1" w:styleId="required">
    <w:name w:val="required"/>
    <w:basedOn w:val="DefaultParagraphFont"/>
    <w:rsid w:val="00304291"/>
  </w:style>
  <w:style w:type="character" w:customStyle="1" w:styleId="text-muted">
    <w:name w:val="text-muted"/>
    <w:basedOn w:val="DefaultParagraphFont"/>
    <w:rsid w:val="00304291"/>
  </w:style>
  <w:style w:type="paragraph" w:styleId="NormalWeb">
    <w:name w:val="Normal (Web)"/>
    <w:basedOn w:val="Normal"/>
    <w:uiPriority w:val="99"/>
    <w:unhideWhenUsed/>
    <w:rsid w:val="00304291"/>
    <w:pPr>
      <w:spacing w:before="100" w:beforeAutospacing="1" w:after="100" w:afterAutospacing="1"/>
    </w:pPr>
  </w:style>
  <w:style w:type="character" w:customStyle="1" w:styleId="text-info">
    <w:name w:val="text-info"/>
    <w:basedOn w:val="DefaultParagraphFont"/>
    <w:rsid w:val="00D43B93"/>
  </w:style>
  <w:style w:type="paragraph" w:customStyle="1" w:styleId="choices">
    <w:name w:val="choices"/>
    <w:basedOn w:val="Normal"/>
    <w:rsid w:val="00D43B93"/>
    <w:pPr>
      <w:spacing w:before="100" w:beforeAutospacing="1" w:after="100" w:afterAutospacing="1"/>
    </w:pPr>
  </w:style>
  <w:style w:type="character" w:styleId="CommentReference">
    <w:name w:val="annotation reference"/>
    <w:basedOn w:val="DefaultParagraphFont"/>
    <w:uiPriority w:val="99"/>
    <w:semiHidden/>
    <w:unhideWhenUsed/>
    <w:rsid w:val="00DA4200"/>
    <w:rPr>
      <w:sz w:val="16"/>
      <w:szCs w:val="16"/>
    </w:rPr>
  </w:style>
  <w:style w:type="paragraph" w:styleId="CommentText">
    <w:name w:val="annotation text"/>
    <w:basedOn w:val="Normal"/>
    <w:link w:val="CommentTextChar"/>
    <w:uiPriority w:val="99"/>
    <w:unhideWhenUsed/>
    <w:rsid w:val="00DA4200"/>
    <w:rPr>
      <w:sz w:val="20"/>
      <w:szCs w:val="20"/>
    </w:rPr>
  </w:style>
  <w:style w:type="character" w:customStyle="1" w:styleId="CommentTextChar">
    <w:name w:val="Comment Text Char"/>
    <w:basedOn w:val="DefaultParagraphFont"/>
    <w:link w:val="CommentText"/>
    <w:uiPriority w:val="99"/>
    <w:rsid w:val="00DA4200"/>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DA4200"/>
    <w:rPr>
      <w:b/>
      <w:bCs/>
    </w:rPr>
  </w:style>
  <w:style w:type="character" w:customStyle="1" w:styleId="CommentSubjectChar">
    <w:name w:val="Comment Subject Char"/>
    <w:basedOn w:val="CommentTextChar"/>
    <w:link w:val="CommentSubject"/>
    <w:uiPriority w:val="99"/>
    <w:semiHidden/>
    <w:rsid w:val="00DA4200"/>
    <w:rPr>
      <w:rFonts w:ascii="Times New Roman" w:eastAsia="Times New Roman" w:hAnsi="Times New Roman" w:cs="Times New Roman"/>
      <w:b/>
      <w:bCs/>
      <w:kern w:val="0"/>
      <w:sz w:val="20"/>
      <w:szCs w:val="20"/>
      <w14:ligatures w14:val="none"/>
    </w:rPr>
  </w:style>
  <w:style w:type="character" w:styleId="SubtleEmphasis">
    <w:name w:val="Subtle Emphasis"/>
    <w:basedOn w:val="DefaultParagraphFont"/>
    <w:uiPriority w:val="19"/>
    <w:qFormat/>
    <w:rsid w:val="00D250A7"/>
    <w:rPr>
      <w:i/>
      <w:iCs/>
      <w:color w:val="404040" w:themeColor="text1" w:themeTint="BF"/>
    </w:rPr>
  </w:style>
  <w:style w:type="paragraph" w:styleId="Caption">
    <w:name w:val="caption"/>
    <w:basedOn w:val="Normal"/>
    <w:next w:val="Normal"/>
    <w:uiPriority w:val="35"/>
    <w:unhideWhenUsed/>
    <w:qFormat/>
    <w:rsid w:val="00346183"/>
    <w:pPr>
      <w:spacing w:after="200"/>
    </w:pPr>
    <w:rPr>
      <w:i/>
      <w:iCs/>
      <w:color w:val="0E2841" w:themeColor="text2"/>
      <w:sz w:val="18"/>
      <w:szCs w:val="18"/>
    </w:rPr>
  </w:style>
  <w:style w:type="character" w:styleId="Emphasis">
    <w:name w:val="Emphasis"/>
    <w:basedOn w:val="DefaultParagraphFont"/>
    <w:uiPriority w:val="20"/>
    <w:qFormat/>
    <w:rsid w:val="009F2173"/>
    <w:rPr>
      <w:i/>
      <w:iCs/>
    </w:rPr>
  </w:style>
  <w:style w:type="character" w:styleId="SubtleReference">
    <w:name w:val="Subtle Reference"/>
    <w:basedOn w:val="DefaultParagraphFont"/>
    <w:uiPriority w:val="31"/>
    <w:qFormat/>
    <w:rsid w:val="009F2173"/>
    <w:rPr>
      <w:smallCaps/>
      <w:color w:val="5A5A5A" w:themeColor="text1" w:themeTint="A5"/>
    </w:rPr>
  </w:style>
  <w:style w:type="table" w:styleId="GridTable6Colorful-Accent2">
    <w:name w:val="Grid Table 6 Colorful Accent 2"/>
    <w:basedOn w:val="TableNormal"/>
    <w:uiPriority w:val="51"/>
    <w:rsid w:val="00AB1C92"/>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paragraph" w:styleId="Revision">
    <w:name w:val="Revision"/>
    <w:hidden/>
    <w:uiPriority w:val="99"/>
    <w:semiHidden/>
    <w:rsid w:val="00EF5958"/>
    <w:pPr>
      <w:spacing w:after="0"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473617">
      <w:bodyDiv w:val="1"/>
      <w:marLeft w:val="0"/>
      <w:marRight w:val="0"/>
      <w:marTop w:val="0"/>
      <w:marBottom w:val="0"/>
      <w:divBdr>
        <w:top w:val="none" w:sz="0" w:space="0" w:color="auto"/>
        <w:left w:val="none" w:sz="0" w:space="0" w:color="auto"/>
        <w:bottom w:val="none" w:sz="0" w:space="0" w:color="auto"/>
        <w:right w:val="none" w:sz="0" w:space="0" w:color="auto"/>
      </w:divBdr>
    </w:div>
    <w:div w:id="56438923">
      <w:bodyDiv w:val="1"/>
      <w:marLeft w:val="0"/>
      <w:marRight w:val="0"/>
      <w:marTop w:val="0"/>
      <w:marBottom w:val="0"/>
      <w:divBdr>
        <w:top w:val="none" w:sz="0" w:space="0" w:color="auto"/>
        <w:left w:val="none" w:sz="0" w:space="0" w:color="auto"/>
        <w:bottom w:val="none" w:sz="0" w:space="0" w:color="auto"/>
        <w:right w:val="none" w:sz="0" w:space="0" w:color="auto"/>
      </w:divBdr>
    </w:div>
    <w:div w:id="66348673">
      <w:bodyDiv w:val="1"/>
      <w:marLeft w:val="0"/>
      <w:marRight w:val="0"/>
      <w:marTop w:val="0"/>
      <w:marBottom w:val="0"/>
      <w:divBdr>
        <w:top w:val="none" w:sz="0" w:space="0" w:color="auto"/>
        <w:left w:val="none" w:sz="0" w:space="0" w:color="auto"/>
        <w:bottom w:val="none" w:sz="0" w:space="0" w:color="auto"/>
        <w:right w:val="none" w:sz="0" w:space="0" w:color="auto"/>
      </w:divBdr>
    </w:div>
    <w:div w:id="82917720">
      <w:bodyDiv w:val="1"/>
      <w:marLeft w:val="0"/>
      <w:marRight w:val="0"/>
      <w:marTop w:val="0"/>
      <w:marBottom w:val="0"/>
      <w:divBdr>
        <w:top w:val="none" w:sz="0" w:space="0" w:color="auto"/>
        <w:left w:val="none" w:sz="0" w:space="0" w:color="auto"/>
        <w:bottom w:val="none" w:sz="0" w:space="0" w:color="auto"/>
        <w:right w:val="none" w:sz="0" w:space="0" w:color="auto"/>
      </w:divBdr>
    </w:div>
    <w:div w:id="87779862">
      <w:bodyDiv w:val="1"/>
      <w:marLeft w:val="0"/>
      <w:marRight w:val="0"/>
      <w:marTop w:val="0"/>
      <w:marBottom w:val="0"/>
      <w:divBdr>
        <w:top w:val="none" w:sz="0" w:space="0" w:color="auto"/>
        <w:left w:val="none" w:sz="0" w:space="0" w:color="auto"/>
        <w:bottom w:val="none" w:sz="0" w:space="0" w:color="auto"/>
        <w:right w:val="none" w:sz="0" w:space="0" w:color="auto"/>
      </w:divBdr>
    </w:div>
    <w:div w:id="103117989">
      <w:bodyDiv w:val="1"/>
      <w:marLeft w:val="0"/>
      <w:marRight w:val="0"/>
      <w:marTop w:val="0"/>
      <w:marBottom w:val="0"/>
      <w:divBdr>
        <w:top w:val="none" w:sz="0" w:space="0" w:color="auto"/>
        <w:left w:val="none" w:sz="0" w:space="0" w:color="auto"/>
        <w:bottom w:val="none" w:sz="0" w:space="0" w:color="auto"/>
        <w:right w:val="none" w:sz="0" w:space="0" w:color="auto"/>
      </w:divBdr>
    </w:div>
    <w:div w:id="103380040">
      <w:bodyDiv w:val="1"/>
      <w:marLeft w:val="0"/>
      <w:marRight w:val="0"/>
      <w:marTop w:val="0"/>
      <w:marBottom w:val="0"/>
      <w:divBdr>
        <w:top w:val="none" w:sz="0" w:space="0" w:color="auto"/>
        <w:left w:val="none" w:sz="0" w:space="0" w:color="auto"/>
        <w:bottom w:val="none" w:sz="0" w:space="0" w:color="auto"/>
        <w:right w:val="none" w:sz="0" w:space="0" w:color="auto"/>
      </w:divBdr>
    </w:div>
    <w:div w:id="103380121">
      <w:bodyDiv w:val="1"/>
      <w:marLeft w:val="0"/>
      <w:marRight w:val="0"/>
      <w:marTop w:val="0"/>
      <w:marBottom w:val="0"/>
      <w:divBdr>
        <w:top w:val="none" w:sz="0" w:space="0" w:color="auto"/>
        <w:left w:val="none" w:sz="0" w:space="0" w:color="auto"/>
        <w:bottom w:val="none" w:sz="0" w:space="0" w:color="auto"/>
        <w:right w:val="none" w:sz="0" w:space="0" w:color="auto"/>
      </w:divBdr>
    </w:div>
    <w:div w:id="105388607">
      <w:bodyDiv w:val="1"/>
      <w:marLeft w:val="0"/>
      <w:marRight w:val="0"/>
      <w:marTop w:val="0"/>
      <w:marBottom w:val="0"/>
      <w:divBdr>
        <w:top w:val="none" w:sz="0" w:space="0" w:color="auto"/>
        <w:left w:val="none" w:sz="0" w:space="0" w:color="auto"/>
        <w:bottom w:val="none" w:sz="0" w:space="0" w:color="auto"/>
        <w:right w:val="none" w:sz="0" w:space="0" w:color="auto"/>
      </w:divBdr>
      <w:divsChild>
        <w:div w:id="310867902">
          <w:marLeft w:val="0"/>
          <w:marRight w:val="0"/>
          <w:marTop w:val="0"/>
          <w:marBottom w:val="0"/>
          <w:divBdr>
            <w:top w:val="none" w:sz="0" w:space="0" w:color="auto"/>
            <w:left w:val="none" w:sz="0" w:space="0" w:color="auto"/>
            <w:bottom w:val="none" w:sz="0" w:space="0" w:color="auto"/>
            <w:right w:val="none" w:sz="0" w:space="0" w:color="auto"/>
          </w:divBdr>
        </w:div>
        <w:div w:id="1363870256">
          <w:marLeft w:val="0"/>
          <w:marRight w:val="0"/>
          <w:marTop w:val="0"/>
          <w:marBottom w:val="0"/>
          <w:divBdr>
            <w:top w:val="none" w:sz="0" w:space="0" w:color="auto"/>
            <w:left w:val="none" w:sz="0" w:space="0" w:color="auto"/>
            <w:bottom w:val="none" w:sz="0" w:space="0" w:color="auto"/>
            <w:right w:val="none" w:sz="0" w:space="0" w:color="auto"/>
          </w:divBdr>
        </w:div>
        <w:div w:id="1859201647">
          <w:marLeft w:val="0"/>
          <w:marRight w:val="0"/>
          <w:marTop w:val="0"/>
          <w:marBottom w:val="0"/>
          <w:divBdr>
            <w:top w:val="none" w:sz="0" w:space="0" w:color="auto"/>
            <w:left w:val="none" w:sz="0" w:space="0" w:color="auto"/>
            <w:bottom w:val="none" w:sz="0" w:space="0" w:color="auto"/>
            <w:right w:val="none" w:sz="0" w:space="0" w:color="auto"/>
          </w:divBdr>
        </w:div>
      </w:divsChild>
    </w:div>
    <w:div w:id="109083523">
      <w:bodyDiv w:val="1"/>
      <w:marLeft w:val="0"/>
      <w:marRight w:val="0"/>
      <w:marTop w:val="0"/>
      <w:marBottom w:val="0"/>
      <w:divBdr>
        <w:top w:val="none" w:sz="0" w:space="0" w:color="auto"/>
        <w:left w:val="none" w:sz="0" w:space="0" w:color="auto"/>
        <w:bottom w:val="none" w:sz="0" w:space="0" w:color="auto"/>
        <w:right w:val="none" w:sz="0" w:space="0" w:color="auto"/>
      </w:divBdr>
    </w:div>
    <w:div w:id="134027827">
      <w:bodyDiv w:val="1"/>
      <w:marLeft w:val="0"/>
      <w:marRight w:val="0"/>
      <w:marTop w:val="0"/>
      <w:marBottom w:val="0"/>
      <w:divBdr>
        <w:top w:val="none" w:sz="0" w:space="0" w:color="auto"/>
        <w:left w:val="none" w:sz="0" w:space="0" w:color="auto"/>
        <w:bottom w:val="none" w:sz="0" w:space="0" w:color="auto"/>
        <w:right w:val="none" w:sz="0" w:space="0" w:color="auto"/>
      </w:divBdr>
    </w:div>
    <w:div w:id="143008166">
      <w:bodyDiv w:val="1"/>
      <w:marLeft w:val="0"/>
      <w:marRight w:val="0"/>
      <w:marTop w:val="0"/>
      <w:marBottom w:val="0"/>
      <w:divBdr>
        <w:top w:val="none" w:sz="0" w:space="0" w:color="auto"/>
        <w:left w:val="none" w:sz="0" w:space="0" w:color="auto"/>
        <w:bottom w:val="none" w:sz="0" w:space="0" w:color="auto"/>
        <w:right w:val="none" w:sz="0" w:space="0" w:color="auto"/>
      </w:divBdr>
    </w:div>
    <w:div w:id="148904729">
      <w:bodyDiv w:val="1"/>
      <w:marLeft w:val="0"/>
      <w:marRight w:val="0"/>
      <w:marTop w:val="0"/>
      <w:marBottom w:val="0"/>
      <w:divBdr>
        <w:top w:val="none" w:sz="0" w:space="0" w:color="auto"/>
        <w:left w:val="none" w:sz="0" w:space="0" w:color="auto"/>
        <w:bottom w:val="none" w:sz="0" w:space="0" w:color="auto"/>
        <w:right w:val="none" w:sz="0" w:space="0" w:color="auto"/>
      </w:divBdr>
    </w:div>
    <w:div w:id="154103435">
      <w:bodyDiv w:val="1"/>
      <w:marLeft w:val="0"/>
      <w:marRight w:val="0"/>
      <w:marTop w:val="0"/>
      <w:marBottom w:val="0"/>
      <w:divBdr>
        <w:top w:val="none" w:sz="0" w:space="0" w:color="auto"/>
        <w:left w:val="none" w:sz="0" w:space="0" w:color="auto"/>
        <w:bottom w:val="none" w:sz="0" w:space="0" w:color="auto"/>
        <w:right w:val="none" w:sz="0" w:space="0" w:color="auto"/>
      </w:divBdr>
    </w:div>
    <w:div w:id="177698495">
      <w:bodyDiv w:val="1"/>
      <w:marLeft w:val="0"/>
      <w:marRight w:val="0"/>
      <w:marTop w:val="0"/>
      <w:marBottom w:val="0"/>
      <w:divBdr>
        <w:top w:val="none" w:sz="0" w:space="0" w:color="auto"/>
        <w:left w:val="none" w:sz="0" w:space="0" w:color="auto"/>
        <w:bottom w:val="none" w:sz="0" w:space="0" w:color="auto"/>
        <w:right w:val="none" w:sz="0" w:space="0" w:color="auto"/>
      </w:divBdr>
    </w:div>
    <w:div w:id="191454885">
      <w:bodyDiv w:val="1"/>
      <w:marLeft w:val="0"/>
      <w:marRight w:val="0"/>
      <w:marTop w:val="0"/>
      <w:marBottom w:val="0"/>
      <w:divBdr>
        <w:top w:val="none" w:sz="0" w:space="0" w:color="auto"/>
        <w:left w:val="none" w:sz="0" w:space="0" w:color="auto"/>
        <w:bottom w:val="none" w:sz="0" w:space="0" w:color="auto"/>
        <w:right w:val="none" w:sz="0" w:space="0" w:color="auto"/>
      </w:divBdr>
    </w:div>
    <w:div w:id="212814060">
      <w:bodyDiv w:val="1"/>
      <w:marLeft w:val="0"/>
      <w:marRight w:val="0"/>
      <w:marTop w:val="0"/>
      <w:marBottom w:val="0"/>
      <w:divBdr>
        <w:top w:val="none" w:sz="0" w:space="0" w:color="auto"/>
        <w:left w:val="none" w:sz="0" w:space="0" w:color="auto"/>
        <w:bottom w:val="none" w:sz="0" w:space="0" w:color="auto"/>
        <w:right w:val="none" w:sz="0" w:space="0" w:color="auto"/>
      </w:divBdr>
    </w:div>
    <w:div w:id="221601228">
      <w:bodyDiv w:val="1"/>
      <w:marLeft w:val="0"/>
      <w:marRight w:val="0"/>
      <w:marTop w:val="0"/>
      <w:marBottom w:val="0"/>
      <w:divBdr>
        <w:top w:val="none" w:sz="0" w:space="0" w:color="auto"/>
        <w:left w:val="none" w:sz="0" w:space="0" w:color="auto"/>
        <w:bottom w:val="none" w:sz="0" w:space="0" w:color="auto"/>
        <w:right w:val="none" w:sz="0" w:space="0" w:color="auto"/>
      </w:divBdr>
    </w:div>
    <w:div w:id="225843058">
      <w:bodyDiv w:val="1"/>
      <w:marLeft w:val="0"/>
      <w:marRight w:val="0"/>
      <w:marTop w:val="0"/>
      <w:marBottom w:val="0"/>
      <w:divBdr>
        <w:top w:val="none" w:sz="0" w:space="0" w:color="auto"/>
        <w:left w:val="none" w:sz="0" w:space="0" w:color="auto"/>
        <w:bottom w:val="none" w:sz="0" w:space="0" w:color="auto"/>
        <w:right w:val="none" w:sz="0" w:space="0" w:color="auto"/>
      </w:divBdr>
    </w:div>
    <w:div w:id="227231313">
      <w:bodyDiv w:val="1"/>
      <w:marLeft w:val="0"/>
      <w:marRight w:val="0"/>
      <w:marTop w:val="0"/>
      <w:marBottom w:val="0"/>
      <w:divBdr>
        <w:top w:val="none" w:sz="0" w:space="0" w:color="auto"/>
        <w:left w:val="none" w:sz="0" w:space="0" w:color="auto"/>
        <w:bottom w:val="none" w:sz="0" w:space="0" w:color="auto"/>
        <w:right w:val="none" w:sz="0" w:space="0" w:color="auto"/>
      </w:divBdr>
    </w:div>
    <w:div w:id="228930097">
      <w:bodyDiv w:val="1"/>
      <w:marLeft w:val="0"/>
      <w:marRight w:val="0"/>
      <w:marTop w:val="0"/>
      <w:marBottom w:val="0"/>
      <w:divBdr>
        <w:top w:val="none" w:sz="0" w:space="0" w:color="auto"/>
        <w:left w:val="none" w:sz="0" w:space="0" w:color="auto"/>
        <w:bottom w:val="none" w:sz="0" w:space="0" w:color="auto"/>
        <w:right w:val="none" w:sz="0" w:space="0" w:color="auto"/>
      </w:divBdr>
    </w:div>
    <w:div w:id="256837852">
      <w:bodyDiv w:val="1"/>
      <w:marLeft w:val="0"/>
      <w:marRight w:val="0"/>
      <w:marTop w:val="0"/>
      <w:marBottom w:val="0"/>
      <w:divBdr>
        <w:top w:val="none" w:sz="0" w:space="0" w:color="auto"/>
        <w:left w:val="none" w:sz="0" w:space="0" w:color="auto"/>
        <w:bottom w:val="none" w:sz="0" w:space="0" w:color="auto"/>
        <w:right w:val="none" w:sz="0" w:space="0" w:color="auto"/>
      </w:divBdr>
    </w:div>
    <w:div w:id="280304282">
      <w:bodyDiv w:val="1"/>
      <w:marLeft w:val="0"/>
      <w:marRight w:val="0"/>
      <w:marTop w:val="0"/>
      <w:marBottom w:val="0"/>
      <w:divBdr>
        <w:top w:val="none" w:sz="0" w:space="0" w:color="auto"/>
        <w:left w:val="none" w:sz="0" w:space="0" w:color="auto"/>
        <w:bottom w:val="none" w:sz="0" w:space="0" w:color="auto"/>
        <w:right w:val="none" w:sz="0" w:space="0" w:color="auto"/>
      </w:divBdr>
    </w:div>
    <w:div w:id="288055846">
      <w:bodyDiv w:val="1"/>
      <w:marLeft w:val="0"/>
      <w:marRight w:val="0"/>
      <w:marTop w:val="0"/>
      <w:marBottom w:val="0"/>
      <w:divBdr>
        <w:top w:val="none" w:sz="0" w:space="0" w:color="auto"/>
        <w:left w:val="none" w:sz="0" w:space="0" w:color="auto"/>
        <w:bottom w:val="none" w:sz="0" w:space="0" w:color="auto"/>
        <w:right w:val="none" w:sz="0" w:space="0" w:color="auto"/>
      </w:divBdr>
    </w:div>
    <w:div w:id="299506754">
      <w:bodyDiv w:val="1"/>
      <w:marLeft w:val="0"/>
      <w:marRight w:val="0"/>
      <w:marTop w:val="0"/>
      <w:marBottom w:val="0"/>
      <w:divBdr>
        <w:top w:val="none" w:sz="0" w:space="0" w:color="auto"/>
        <w:left w:val="none" w:sz="0" w:space="0" w:color="auto"/>
        <w:bottom w:val="none" w:sz="0" w:space="0" w:color="auto"/>
        <w:right w:val="none" w:sz="0" w:space="0" w:color="auto"/>
      </w:divBdr>
    </w:div>
    <w:div w:id="313141496">
      <w:bodyDiv w:val="1"/>
      <w:marLeft w:val="0"/>
      <w:marRight w:val="0"/>
      <w:marTop w:val="0"/>
      <w:marBottom w:val="0"/>
      <w:divBdr>
        <w:top w:val="none" w:sz="0" w:space="0" w:color="auto"/>
        <w:left w:val="none" w:sz="0" w:space="0" w:color="auto"/>
        <w:bottom w:val="none" w:sz="0" w:space="0" w:color="auto"/>
        <w:right w:val="none" w:sz="0" w:space="0" w:color="auto"/>
      </w:divBdr>
    </w:div>
    <w:div w:id="321468853">
      <w:bodyDiv w:val="1"/>
      <w:marLeft w:val="0"/>
      <w:marRight w:val="0"/>
      <w:marTop w:val="0"/>
      <w:marBottom w:val="0"/>
      <w:divBdr>
        <w:top w:val="none" w:sz="0" w:space="0" w:color="auto"/>
        <w:left w:val="none" w:sz="0" w:space="0" w:color="auto"/>
        <w:bottom w:val="none" w:sz="0" w:space="0" w:color="auto"/>
        <w:right w:val="none" w:sz="0" w:space="0" w:color="auto"/>
      </w:divBdr>
    </w:div>
    <w:div w:id="337924809">
      <w:bodyDiv w:val="1"/>
      <w:marLeft w:val="0"/>
      <w:marRight w:val="0"/>
      <w:marTop w:val="0"/>
      <w:marBottom w:val="0"/>
      <w:divBdr>
        <w:top w:val="none" w:sz="0" w:space="0" w:color="auto"/>
        <w:left w:val="none" w:sz="0" w:space="0" w:color="auto"/>
        <w:bottom w:val="none" w:sz="0" w:space="0" w:color="auto"/>
        <w:right w:val="none" w:sz="0" w:space="0" w:color="auto"/>
      </w:divBdr>
    </w:div>
    <w:div w:id="338317639">
      <w:bodyDiv w:val="1"/>
      <w:marLeft w:val="0"/>
      <w:marRight w:val="0"/>
      <w:marTop w:val="0"/>
      <w:marBottom w:val="0"/>
      <w:divBdr>
        <w:top w:val="none" w:sz="0" w:space="0" w:color="auto"/>
        <w:left w:val="none" w:sz="0" w:space="0" w:color="auto"/>
        <w:bottom w:val="none" w:sz="0" w:space="0" w:color="auto"/>
        <w:right w:val="none" w:sz="0" w:space="0" w:color="auto"/>
      </w:divBdr>
    </w:div>
    <w:div w:id="350834835">
      <w:bodyDiv w:val="1"/>
      <w:marLeft w:val="0"/>
      <w:marRight w:val="0"/>
      <w:marTop w:val="0"/>
      <w:marBottom w:val="0"/>
      <w:divBdr>
        <w:top w:val="none" w:sz="0" w:space="0" w:color="auto"/>
        <w:left w:val="none" w:sz="0" w:space="0" w:color="auto"/>
        <w:bottom w:val="none" w:sz="0" w:space="0" w:color="auto"/>
        <w:right w:val="none" w:sz="0" w:space="0" w:color="auto"/>
      </w:divBdr>
    </w:div>
    <w:div w:id="351273594">
      <w:bodyDiv w:val="1"/>
      <w:marLeft w:val="0"/>
      <w:marRight w:val="0"/>
      <w:marTop w:val="0"/>
      <w:marBottom w:val="0"/>
      <w:divBdr>
        <w:top w:val="none" w:sz="0" w:space="0" w:color="auto"/>
        <w:left w:val="none" w:sz="0" w:space="0" w:color="auto"/>
        <w:bottom w:val="none" w:sz="0" w:space="0" w:color="auto"/>
        <w:right w:val="none" w:sz="0" w:space="0" w:color="auto"/>
      </w:divBdr>
    </w:div>
    <w:div w:id="395053270">
      <w:bodyDiv w:val="1"/>
      <w:marLeft w:val="0"/>
      <w:marRight w:val="0"/>
      <w:marTop w:val="0"/>
      <w:marBottom w:val="0"/>
      <w:divBdr>
        <w:top w:val="none" w:sz="0" w:space="0" w:color="auto"/>
        <w:left w:val="none" w:sz="0" w:space="0" w:color="auto"/>
        <w:bottom w:val="none" w:sz="0" w:space="0" w:color="auto"/>
        <w:right w:val="none" w:sz="0" w:space="0" w:color="auto"/>
      </w:divBdr>
    </w:div>
    <w:div w:id="402530065">
      <w:bodyDiv w:val="1"/>
      <w:marLeft w:val="0"/>
      <w:marRight w:val="0"/>
      <w:marTop w:val="0"/>
      <w:marBottom w:val="0"/>
      <w:divBdr>
        <w:top w:val="none" w:sz="0" w:space="0" w:color="auto"/>
        <w:left w:val="none" w:sz="0" w:space="0" w:color="auto"/>
        <w:bottom w:val="none" w:sz="0" w:space="0" w:color="auto"/>
        <w:right w:val="none" w:sz="0" w:space="0" w:color="auto"/>
      </w:divBdr>
    </w:div>
    <w:div w:id="403185850">
      <w:bodyDiv w:val="1"/>
      <w:marLeft w:val="0"/>
      <w:marRight w:val="0"/>
      <w:marTop w:val="0"/>
      <w:marBottom w:val="0"/>
      <w:divBdr>
        <w:top w:val="none" w:sz="0" w:space="0" w:color="auto"/>
        <w:left w:val="none" w:sz="0" w:space="0" w:color="auto"/>
        <w:bottom w:val="none" w:sz="0" w:space="0" w:color="auto"/>
        <w:right w:val="none" w:sz="0" w:space="0" w:color="auto"/>
      </w:divBdr>
    </w:div>
    <w:div w:id="410352345">
      <w:bodyDiv w:val="1"/>
      <w:marLeft w:val="0"/>
      <w:marRight w:val="0"/>
      <w:marTop w:val="0"/>
      <w:marBottom w:val="0"/>
      <w:divBdr>
        <w:top w:val="none" w:sz="0" w:space="0" w:color="auto"/>
        <w:left w:val="none" w:sz="0" w:space="0" w:color="auto"/>
        <w:bottom w:val="none" w:sz="0" w:space="0" w:color="auto"/>
        <w:right w:val="none" w:sz="0" w:space="0" w:color="auto"/>
      </w:divBdr>
    </w:div>
    <w:div w:id="411859015">
      <w:bodyDiv w:val="1"/>
      <w:marLeft w:val="0"/>
      <w:marRight w:val="0"/>
      <w:marTop w:val="0"/>
      <w:marBottom w:val="0"/>
      <w:divBdr>
        <w:top w:val="none" w:sz="0" w:space="0" w:color="auto"/>
        <w:left w:val="none" w:sz="0" w:space="0" w:color="auto"/>
        <w:bottom w:val="none" w:sz="0" w:space="0" w:color="auto"/>
        <w:right w:val="none" w:sz="0" w:space="0" w:color="auto"/>
      </w:divBdr>
    </w:div>
    <w:div w:id="499587393">
      <w:bodyDiv w:val="1"/>
      <w:marLeft w:val="0"/>
      <w:marRight w:val="0"/>
      <w:marTop w:val="0"/>
      <w:marBottom w:val="0"/>
      <w:divBdr>
        <w:top w:val="none" w:sz="0" w:space="0" w:color="auto"/>
        <w:left w:val="none" w:sz="0" w:space="0" w:color="auto"/>
        <w:bottom w:val="none" w:sz="0" w:space="0" w:color="auto"/>
        <w:right w:val="none" w:sz="0" w:space="0" w:color="auto"/>
      </w:divBdr>
    </w:div>
    <w:div w:id="510024354">
      <w:bodyDiv w:val="1"/>
      <w:marLeft w:val="0"/>
      <w:marRight w:val="0"/>
      <w:marTop w:val="0"/>
      <w:marBottom w:val="0"/>
      <w:divBdr>
        <w:top w:val="none" w:sz="0" w:space="0" w:color="auto"/>
        <w:left w:val="none" w:sz="0" w:space="0" w:color="auto"/>
        <w:bottom w:val="none" w:sz="0" w:space="0" w:color="auto"/>
        <w:right w:val="none" w:sz="0" w:space="0" w:color="auto"/>
      </w:divBdr>
    </w:div>
    <w:div w:id="536352348">
      <w:bodyDiv w:val="1"/>
      <w:marLeft w:val="0"/>
      <w:marRight w:val="0"/>
      <w:marTop w:val="0"/>
      <w:marBottom w:val="0"/>
      <w:divBdr>
        <w:top w:val="none" w:sz="0" w:space="0" w:color="auto"/>
        <w:left w:val="none" w:sz="0" w:space="0" w:color="auto"/>
        <w:bottom w:val="none" w:sz="0" w:space="0" w:color="auto"/>
        <w:right w:val="none" w:sz="0" w:space="0" w:color="auto"/>
      </w:divBdr>
    </w:div>
    <w:div w:id="536624997">
      <w:bodyDiv w:val="1"/>
      <w:marLeft w:val="0"/>
      <w:marRight w:val="0"/>
      <w:marTop w:val="0"/>
      <w:marBottom w:val="0"/>
      <w:divBdr>
        <w:top w:val="none" w:sz="0" w:space="0" w:color="auto"/>
        <w:left w:val="none" w:sz="0" w:space="0" w:color="auto"/>
        <w:bottom w:val="none" w:sz="0" w:space="0" w:color="auto"/>
        <w:right w:val="none" w:sz="0" w:space="0" w:color="auto"/>
      </w:divBdr>
    </w:div>
    <w:div w:id="549414204">
      <w:bodyDiv w:val="1"/>
      <w:marLeft w:val="0"/>
      <w:marRight w:val="0"/>
      <w:marTop w:val="0"/>
      <w:marBottom w:val="0"/>
      <w:divBdr>
        <w:top w:val="none" w:sz="0" w:space="0" w:color="auto"/>
        <w:left w:val="none" w:sz="0" w:space="0" w:color="auto"/>
        <w:bottom w:val="none" w:sz="0" w:space="0" w:color="auto"/>
        <w:right w:val="none" w:sz="0" w:space="0" w:color="auto"/>
      </w:divBdr>
    </w:div>
    <w:div w:id="552279029">
      <w:bodyDiv w:val="1"/>
      <w:marLeft w:val="0"/>
      <w:marRight w:val="0"/>
      <w:marTop w:val="0"/>
      <w:marBottom w:val="0"/>
      <w:divBdr>
        <w:top w:val="none" w:sz="0" w:space="0" w:color="auto"/>
        <w:left w:val="none" w:sz="0" w:space="0" w:color="auto"/>
        <w:bottom w:val="none" w:sz="0" w:space="0" w:color="auto"/>
        <w:right w:val="none" w:sz="0" w:space="0" w:color="auto"/>
      </w:divBdr>
    </w:div>
    <w:div w:id="585961929">
      <w:bodyDiv w:val="1"/>
      <w:marLeft w:val="0"/>
      <w:marRight w:val="0"/>
      <w:marTop w:val="0"/>
      <w:marBottom w:val="0"/>
      <w:divBdr>
        <w:top w:val="none" w:sz="0" w:space="0" w:color="auto"/>
        <w:left w:val="none" w:sz="0" w:space="0" w:color="auto"/>
        <w:bottom w:val="none" w:sz="0" w:space="0" w:color="auto"/>
        <w:right w:val="none" w:sz="0" w:space="0" w:color="auto"/>
      </w:divBdr>
    </w:div>
    <w:div w:id="613446679">
      <w:bodyDiv w:val="1"/>
      <w:marLeft w:val="0"/>
      <w:marRight w:val="0"/>
      <w:marTop w:val="0"/>
      <w:marBottom w:val="0"/>
      <w:divBdr>
        <w:top w:val="none" w:sz="0" w:space="0" w:color="auto"/>
        <w:left w:val="none" w:sz="0" w:space="0" w:color="auto"/>
        <w:bottom w:val="none" w:sz="0" w:space="0" w:color="auto"/>
        <w:right w:val="none" w:sz="0" w:space="0" w:color="auto"/>
      </w:divBdr>
    </w:div>
    <w:div w:id="614479914">
      <w:bodyDiv w:val="1"/>
      <w:marLeft w:val="0"/>
      <w:marRight w:val="0"/>
      <w:marTop w:val="0"/>
      <w:marBottom w:val="0"/>
      <w:divBdr>
        <w:top w:val="none" w:sz="0" w:space="0" w:color="auto"/>
        <w:left w:val="none" w:sz="0" w:space="0" w:color="auto"/>
        <w:bottom w:val="none" w:sz="0" w:space="0" w:color="auto"/>
        <w:right w:val="none" w:sz="0" w:space="0" w:color="auto"/>
      </w:divBdr>
    </w:div>
    <w:div w:id="621763057">
      <w:bodyDiv w:val="1"/>
      <w:marLeft w:val="0"/>
      <w:marRight w:val="0"/>
      <w:marTop w:val="0"/>
      <w:marBottom w:val="0"/>
      <w:divBdr>
        <w:top w:val="none" w:sz="0" w:space="0" w:color="auto"/>
        <w:left w:val="none" w:sz="0" w:space="0" w:color="auto"/>
        <w:bottom w:val="none" w:sz="0" w:space="0" w:color="auto"/>
        <w:right w:val="none" w:sz="0" w:space="0" w:color="auto"/>
      </w:divBdr>
      <w:divsChild>
        <w:div w:id="287207873">
          <w:marLeft w:val="0"/>
          <w:marRight w:val="0"/>
          <w:marTop w:val="0"/>
          <w:marBottom w:val="0"/>
          <w:divBdr>
            <w:top w:val="none" w:sz="0" w:space="0" w:color="auto"/>
            <w:left w:val="none" w:sz="0" w:space="0" w:color="auto"/>
            <w:bottom w:val="none" w:sz="0" w:space="0" w:color="auto"/>
            <w:right w:val="none" w:sz="0" w:space="0" w:color="auto"/>
          </w:divBdr>
        </w:div>
        <w:div w:id="706565127">
          <w:marLeft w:val="0"/>
          <w:marRight w:val="0"/>
          <w:marTop w:val="0"/>
          <w:marBottom w:val="0"/>
          <w:divBdr>
            <w:top w:val="none" w:sz="0" w:space="0" w:color="auto"/>
            <w:left w:val="none" w:sz="0" w:space="0" w:color="auto"/>
            <w:bottom w:val="none" w:sz="0" w:space="0" w:color="auto"/>
            <w:right w:val="none" w:sz="0" w:space="0" w:color="auto"/>
          </w:divBdr>
        </w:div>
        <w:div w:id="1134103010">
          <w:marLeft w:val="0"/>
          <w:marRight w:val="0"/>
          <w:marTop w:val="0"/>
          <w:marBottom w:val="0"/>
          <w:divBdr>
            <w:top w:val="none" w:sz="0" w:space="0" w:color="auto"/>
            <w:left w:val="none" w:sz="0" w:space="0" w:color="auto"/>
            <w:bottom w:val="none" w:sz="0" w:space="0" w:color="auto"/>
            <w:right w:val="none" w:sz="0" w:space="0" w:color="auto"/>
          </w:divBdr>
        </w:div>
      </w:divsChild>
    </w:div>
    <w:div w:id="664404311">
      <w:bodyDiv w:val="1"/>
      <w:marLeft w:val="0"/>
      <w:marRight w:val="0"/>
      <w:marTop w:val="0"/>
      <w:marBottom w:val="0"/>
      <w:divBdr>
        <w:top w:val="none" w:sz="0" w:space="0" w:color="auto"/>
        <w:left w:val="none" w:sz="0" w:space="0" w:color="auto"/>
        <w:bottom w:val="none" w:sz="0" w:space="0" w:color="auto"/>
        <w:right w:val="none" w:sz="0" w:space="0" w:color="auto"/>
      </w:divBdr>
    </w:div>
    <w:div w:id="698042669">
      <w:bodyDiv w:val="1"/>
      <w:marLeft w:val="0"/>
      <w:marRight w:val="0"/>
      <w:marTop w:val="0"/>
      <w:marBottom w:val="0"/>
      <w:divBdr>
        <w:top w:val="none" w:sz="0" w:space="0" w:color="auto"/>
        <w:left w:val="none" w:sz="0" w:space="0" w:color="auto"/>
        <w:bottom w:val="none" w:sz="0" w:space="0" w:color="auto"/>
        <w:right w:val="none" w:sz="0" w:space="0" w:color="auto"/>
      </w:divBdr>
    </w:div>
    <w:div w:id="717511528">
      <w:bodyDiv w:val="1"/>
      <w:marLeft w:val="0"/>
      <w:marRight w:val="0"/>
      <w:marTop w:val="0"/>
      <w:marBottom w:val="0"/>
      <w:divBdr>
        <w:top w:val="none" w:sz="0" w:space="0" w:color="auto"/>
        <w:left w:val="none" w:sz="0" w:space="0" w:color="auto"/>
        <w:bottom w:val="none" w:sz="0" w:space="0" w:color="auto"/>
        <w:right w:val="none" w:sz="0" w:space="0" w:color="auto"/>
      </w:divBdr>
    </w:div>
    <w:div w:id="739601488">
      <w:bodyDiv w:val="1"/>
      <w:marLeft w:val="0"/>
      <w:marRight w:val="0"/>
      <w:marTop w:val="0"/>
      <w:marBottom w:val="0"/>
      <w:divBdr>
        <w:top w:val="none" w:sz="0" w:space="0" w:color="auto"/>
        <w:left w:val="none" w:sz="0" w:space="0" w:color="auto"/>
        <w:bottom w:val="none" w:sz="0" w:space="0" w:color="auto"/>
        <w:right w:val="none" w:sz="0" w:space="0" w:color="auto"/>
      </w:divBdr>
    </w:div>
    <w:div w:id="800273702">
      <w:bodyDiv w:val="1"/>
      <w:marLeft w:val="0"/>
      <w:marRight w:val="0"/>
      <w:marTop w:val="0"/>
      <w:marBottom w:val="0"/>
      <w:divBdr>
        <w:top w:val="none" w:sz="0" w:space="0" w:color="auto"/>
        <w:left w:val="none" w:sz="0" w:space="0" w:color="auto"/>
        <w:bottom w:val="none" w:sz="0" w:space="0" w:color="auto"/>
        <w:right w:val="none" w:sz="0" w:space="0" w:color="auto"/>
      </w:divBdr>
    </w:div>
    <w:div w:id="852694914">
      <w:bodyDiv w:val="1"/>
      <w:marLeft w:val="0"/>
      <w:marRight w:val="0"/>
      <w:marTop w:val="0"/>
      <w:marBottom w:val="0"/>
      <w:divBdr>
        <w:top w:val="none" w:sz="0" w:space="0" w:color="auto"/>
        <w:left w:val="none" w:sz="0" w:space="0" w:color="auto"/>
        <w:bottom w:val="none" w:sz="0" w:space="0" w:color="auto"/>
        <w:right w:val="none" w:sz="0" w:space="0" w:color="auto"/>
      </w:divBdr>
    </w:div>
    <w:div w:id="865561148">
      <w:bodyDiv w:val="1"/>
      <w:marLeft w:val="0"/>
      <w:marRight w:val="0"/>
      <w:marTop w:val="0"/>
      <w:marBottom w:val="0"/>
      <w:divBdr>
        <w:top w:val="none" w:sz="0" w:space="0" w:color="auto"/>
        <w:left w:val="none" w:sz="0" w:space="0" w:color="auto"/>
        <w:bottom w:val="none" w:sz="0" w:space="0" w:color="auto"/>
        <w:right w:val="none" w:sz="0" w:space="0" w:color="auto"/>
      </w:divBdr>
    </w:div>
    <w:div w:id="889541011">
      <w:bodyDiv w:val="1"/>
      <w:marLeft w:val="0"/>
      <w:marRight w:val="0"/>
      <w:marTop w:val="0"/>
      <w:marBottom w:val="0"/>
      <w:divBdr>
        <w:top w:val="none" w:sz="0" w:space="0" w:color="auto"/>
        <w:left w:val="none" w:sz="0" w:space="0" w:color="auto"/>
        <w:bottom w:val="none" w:sz="0" w:space="0" w:color="auto"/>
        <w:right w:val="none" w:sz="0" w:space="0" w:color="auto"/>
      </w:divBdr>
    </w:div>
    <w:div w:id="898519890">
      <w:bodyDiv w:val="1"/>
      <w:marLeft w:val="0"/>
      <w:marRight w:val="0"/>
      <w:marTop w:val="0"/>
      <w:marBottom w:val="0"/>
      <w:divBdr>
        <w:top w:val="none" w:sz="0" w:space="0" w:color="auto"/>
        <w:left w:val="none" w:sz="0" w:space="0" w:color="auto"/>
        <w:bottom w:val="none" w:sz="0" w:space="0" w:color="auto"/>
        <w:right w:val="none" w:sz="0" w:space="0" w:color="auto"/>
      </w:divBdr>
    </w:div>
    <w:div w:id="900290884">
      <w:bodyDiv w:val="1"/>
      <w:marLeft w:val="0"/>
      <w:marRight w:val="0"/>
      <w:marTop w:val="0"/>
      <w:marBottom w:val="0"/>
      <w:divBdr>
        <w:top w:val="none" w:sz="0" w:space="0" w:color="auto"/>
        <w:left w:val="none" w:sz="0" w:space="0" w:color="auto"/>
        <w:bottom w:val="none" w:sz="0" w:space="0" w:color="auto"/>
        <w:right w:val="none" w:sz="0" w:space="0" w:color="auto"/>
      </w:divBdr>
    </w:div>
    <w:div w:id="921331662">
      <w:bodyDiv w:val="1"/>
      <w:marLeft w:val="0"/>
      <w:marRight w:val="0"/>
      <w:marTop w:val="0"/>
      <w:marBottom w:val="0"/>
      <w:divBdr>
        <w:top w:val="none" w:sz="0" w:space="0" w:color="auto"/>
        <w:left w:val="none" w:sz="0" w:space="0" w:color="auto"/>
        <w:bottom w:val="none" w:sz="0" w:space="0" w:color="auto"/>
        <w:right w:val="none" w:sz="0" w:space="0" w:color="auto"/>
      </w:divBdr>
    </w:div>
    <w:div w:id="924462175">
      <w:bodyDiv w:val="1"/>
      <w:marLeft w:val="0"/>
      <w:marRight w:val="0"/>
      <w:marTop w:val="0"/>
      <w:marBottom w:val="0"/>
      <w:divBdr>
        <w:top w:val="none" w:sz="0" w:space="0" w:color="auto"/>
        <w:left w:val="none" w:sz="0" w:space="0" w:color="auto"/>
        <w:bottom w:val="none" w:sz="0" w:space="0" w:color="auto"/>
        <w:right w:val="none" w:sz="0" w:space="0" w:color="auto"/>
      </w:divBdr>
    </w:div>
    <w:div w:id="930623340">
      <w:bodyDiv w:val="1"/>
      <w:marLeft w:val="0"/>
      <w:marRight w:val="0"/>
      <w:marTop w:val="0"/>
      <w:marBottom w:val="0"/>
      <w:divBdr>
        <w:top w:val="none" w:sz="0" w:space="0" w:color="auto"/>
        <w:left w:val="none" w:sz="0" w:space="0" w:color="auto"/>
        <w:bottom w:val="none" w:sz="0" w:space="0" w:color="auto"/>
        <w:right w:val="none" w:sz="0" w:space="0" w:color="auto"/>
      </w:divBdr>
    </w:div>
    <w:div w:id="946813915">
      <w:bodyDiv w:val="1"/>
      <w:marLeft w:val="0"/>
      <w:marRight w:val="0"/>
      <w:marTop w:val="0"/>
      <w:marBottom w:val="0"/>
      <w:divBdr>
        <w:top w:val="none" w:sz="0" w:space="0" w:color="auto"/>
        <w:left w:val="none" w:sz="0" w:space="0" w:color="auto"/>
        <w:bottom w:val="none" w:sz="0" w:space="0" w:color="auto"/>
        <w:right w:val="none" w:sz="0" w:space="0" w:color="auto"/>
      </w:divBdr>
    </w:div>
    <w:div w:id="973365748">
      <w:bodyDiv w:val="1"/>
      <w:marLeft w:val="0"/>
      <w:marRight w:val="0"/>
      <w:marTop w:val="0"/>
      <w:marBottom w:val="0"/>
      <w:divBdr>
        <w:top w:val="none" w:sz="0" w:space="0" w:color="auto"/>
        <w:left w:val="none" w:sz="0" w:space="0" w:color="auto"/>
        <w:bottom w:val="none" w:sz="0" w:space="0" w:color="auto"/>
        <w:right w:val="none" w:sz="0" w:space="0" w:color="auto"/>
      </w:divBdr>
    </w:div>
    <w:div w:id="984436244">
      <w:bodyDiv w:val="1"/>
      <w:marLeft w:val="0"/>
      <w:marRight w:val="0"/>
      <w:marTop w:val="0"/>
      <w:marBottom w:val="0"/>
      <w:divBdr>
        <w:top w:val="none" w:sz="0" w:space="0" w:color="auto"/>
        <w:left w:val="none" w:sz="0" w:space="0" w:color="auto"/>
        <w:bottom w:val="none" w:sz="0" w:space="0" w:color="auto"/>
        <w:right w:val="none" w:sz="0" w:space="0" w:color="auto"/>
      </w:divBdr>
    </w:div>
    <w:div w:id="988828789">
      <w:bodyDiv w:val="1"/>
      <w:marLeft w:val="0"/>
      <w:marRight w:val="0"/>
      <w:marTop w:val="0"/>
      <w:marBottom w:val="0"/>
      <w:divBdr>
        <w:top w:val="none" w:sz="0" w:space="0" w:color="auto"/>
        <w:left w:val="none" w:sz="0" w:space="0" w:color="auto"/>
        <w:bottom w:val="none" w:sz="0" w:space="0" w:color="auto"/>
        <w:right w:val="none" w:sz="0" w:space="0" w:color="auto"/>
      </w:divBdr>
    </w:div>
    <w:div w:id="999621636">
      <w:bodyDiv w:val="1"/>
      <w:marLeft w:val="0"/>
      <w:marRight w:val="0"/>
      <w:marTop w:val="0"/>
      <w:marBottom w:val="0"/>
      <w:divBdr>
        <w:top w:val="none" w:sz="0" w:space="0" w:color="auto"/>
        <w:left w:val="none" w:sz="0" w:space="0" w:color="auto"/>
        <w:bottom w:val="none" w:sz="0" w:space="0" w:color="auto"/>
        <w:right w:val="none" w:sz="0" w:space="0" w:color="auto"/>
      </w:divBdr>
    </w:div>
    <w:div w:id="1018387044">
      <w:bodyDiv w:val="1"/>
      <w:marLeft w:val="0"/>
      <w:marRight w:val="0"/>
      <w:marTop w:val="0"/>
      <w:marBottom w:val="0"/>
      <w:divBdr>
        <w:top w:val="none" w:sz="0" w:space="0" w:color="auto"/>
        <w:left w:val="none" w:sz="0" w:space="0" w:color="auto"/>
        <w:bottom w:val="none" w:sz="0" w:space="0" w:color="auto"/>
        <w:right w:val="none" w:sz="0" w:space="0" w:color="auto"/>
      </w:divBdr>
    </w:div>
    <w:div w:id="1028027639">
      <w:bodyDiv w:val="1"/>
      <w:marLeft w:val="0"/>
      <w:marRight w:val="0"/>
      <w:marTop w:val="0"/>
      <w:marBottom w:val="0"/>
      <w:divBdr>
        <w:top w:val="none" w:sz="0" w:space="0" w:color="auto"/>
        <w:left w:val="none" w:sz="0" w:space="0" w:color="auto"/>
        <w:bottom w:val="none" w:sz="0" w:space="0" w:color="auto"/>
        <w:right w:val="none" w:sz="0" w:space="0" w:color="auto"/>
      </w:divBdr>
      <w:divsChild>
        <w:div w:id="1573350724">
          <w:marLeft w:val="0"/>
          <w:marRight w:val="0"/>
          <w:marTop w:val="0"/>
          <w:marBottom w:val="0"/>
          <w:divBdr>
            <w:top w:val="none" w:sz="0" w:space="0" w:color="auto"/>
            <w:left w:val="none" w:sz="0" w:space="0" w:color="auto"/>
            <w:bottom w:val="none" w:sz="0" w:space="0" w:color="auto"/>
            <w:right w:val="none" w:sz="0" w:space="0" w:color="auto"/>
          </w:divBdr>
        </w:div>
        <w:div w:id="2143305332">
          <w:marLeft w:val="0"/>
          <w:marRight w:val="0"/>
          <w:marTop w:val="0"/>
          <w:marBottom w:val="0"/>
          <w:divBdr>
            <w:top w:val="none" w:sz="0" w:space="0" w:color="auto"/>
            <w:left w:val="none" w:sz="0" w:space="0" w:color="auto"/>
            <w:bottom w:val="none" w:sz="0" w:space="0" w:color="auto"/>
            <w:right w:val="none" w:sz="0" w:space="0" w:color="auto"/>
          </w:divBdr>
        </w:div>
        <w:div w:id="292098991">
          <w:marLeft w:val="0"/>
          <w:marRight w:val="0"/>
          <w:marTop w:val="0"/>
          <w:marBottom w:val="0"/>
          <w:divBdr>
            <w:top w:val="none" w:sz="0" w:space="0" w:color="auto"/>
            <w:left w:val="none" w:sz="0" w:space="0" w:color="auto"/>
            <w:bottom w:val="none" w:sz="0" w:space="0" w:color="auto"/>
            <w:right w:val="none" w:sz="0" w:space="0" w:color="auto"/>
          </w:divBdr>
        </w:div>
      </w:divsChild>
    </w:div>
    <w:div w:id="1044216578">
      <w:bodyDiv w:val="1"/>
      <w:marLeft w:val="0"/>
      <w:marRight w:val="0"/>
      <w:marTop w:val="0"/>
      <w:marBottom w:val="0"/>
      <w:divBdr>
        <w:top w:val="none" w:sz="0" w:space="0" w:color="auto"/>
        <w:left w:val="none" w:sz="0" w:space="0" w:color="auto"/>
        <w:bottom w:val="none" w:sz="0" w:space="0" w:color="auto"/>
        <w:right w:val="none" w:sz="0" w:space="0" w:color="auto"/>
      </w:divBdr>
    </w:div>
    <w:div w:id="1057582459">
      <w:bodyDiv w:val="1"/>
      <w:marLeft w:val="0"/>
      <w:marRight w:val="0"/>
      <w:marTop w:val="0"/>
      <w:marBottom w:val="0"/>
      <w:divBdr>
        <w:top w:val="none" w:sz="0" w:space="0" w:color="auto"/>
        <w:left w:val="none" w:sz="0" w:space="0" w:color="auto"/>
        <w:bottom w:val="none" w:sz="0" w:space="0" w:color="auto"/>
        <w:right w:val="none" w:sz="0" w:space="0" w:color="auto"/>
      </w:divBdr>
    </w:div>
    <w:div w:id="1070494840">
      <w:bodyDiv w:val="1"/>
      <w:marLeft w:val="0"/>
      <w:marRight w:val="0"/>
      <w:marTop w:val="0"/>
      <w:marBottom w:val="0"/>
      <w:divBdr>
        <w:top w:val="none" w:sz="0" w:space="0" w:color="auto"/>
        <w:left w:val="none" w:sz="0" w:space="0" w:color="auto"/>
        <w:bottom w:val="none" w:sz="0" w:space="0" w:color="auto"/>
        <w:right w:val="none" w:sz="0" w:space="0" w:color="auto"/>
      </w:divBdr>
    </w:div>
    <w:div w:id="1094013431">
      <w:bodyDiv w:val="1"/>
      <w:marLeft w:val="0"/>
      <w:marRight w:val="0"/>
      <w:marTop w:val="0"/>
      <w:marBottom w:val="0"/>
      <w:divBdr>
        <w:top w:val="none" w:sz="0" w:space="0" w:color="auto"/>
        <w:left w:val="none" w:sz="0" w:space="0" w:color="auto"/>
        <w:bottom w:val="none" w:sz="0" w:space="0" w:color="auto"/>
        <w:right w:val="none" w:sz="0" w:space="0" w:color="auto"/>
      </w:divBdr>
    </w:div>
    <w:div w:id="1096947467">
      <w:bodyDiv w:val="1"/>
      <w:marLeft w:val="0"/>
      <w:marRight w:val="0"/>
      <w:marTop w:val="0"/>
      <w:marBottom w:val="0"/>
      <w:divBdr>
        <w:top w:val="none" w:sz="0" w:space="0" w:color="auto"/>
        <w:left w:val="none" w:sz="0" w:space="0" w:color="auto"/>
        <w:bottom w:val="none" w:sz="0" w:space="0" w:color="auto"/>
        <w:right w:val="none" w:sz="0" w:space="0" w:color="auto"/>
      </w:divBdr>
    </w:div>
    <w:div w:id="1108621436">
      <w:bodyDiv w:val="1"/>
      <w:marLeft w:val="0"/>
      <w:marRight w:val="0"/>
      <w:marTop w:val="0"/>
      <w:marBottom w:val="0"/>
      <w:divBdr>
        <w:top w:val="none" w:sz="0" w:space="0" w:color="auto"/>
        <w:left w:val="none" w:sz="0" w:space="0" w:color="auto"/>
        <w:bottom w:val="none" w:sz="0" w:space="0" w:color="auto"/>
        <w:right w:val="none" w:sz="0" w:space="0" w:color="auto"/>
      </w:divBdr>
    </w:div>
    <w:div w:id="1114785324">
      <w:bodyDiv w:val="1"/>
      <w:marLeft w:val="0"/>
      <w:marRight w:val="0"/>
      <w:marTop w:val="0"/>
      <w:marBottom w:val="0"/>
      <w:divBdr>
        <w:top w:val="none" w:sz="0" w:space="0" w:color="auto"/>
        <w:left w:val="none" w:sz="0" w:space="0" w:color="auto"/>
        <w:bottom w:val="none" w:sz="0" w:space="0" w:color="auto"/>
        <w:right w:val="none" w:sz="0" w:space="0" w:color="auto"/>
      </w:divBdr>
    </w:div>
    <w:div w:id="1115825252">
      <w:bodyDiv w:val="1"/>
      <w:marLeft w:val="0"/>
      <w:marRight w:val="0"/>
      <w:marTop w:val="0"/>
      <w:marBottom w:val="0"/>
      <w:divBdr>
        <w:top w:val="none" w:sz="0" w:space="0" w:color="auto"/>
        <w:left w:val="none" w:sz="0" w:space="0" w:color="auto"/>
        <w:bottom w:val="none" w:sz="0" w:space="0" w:color="auto"/>
        <w:right w:val="none" w:sz="0" w:space="0" w:color="auto"/>
      </w:divBdr>
    </w:div>
    <w:div w:id="1127696510">
      <w:bodyDiv w:val="1"/>
      <w:marLeft w:val="0"/>
      <w:marRight w:val="0"/>
      <w:marTop w:val="0"/>
      <w:marBottom w:val="0"/>
      <w:divBdr>
        <w:top w:val="none" w:sz="0" w:space="0" w:color="auto"/>
        <w:left w:val="none" w:sz="0" w:space="0" w:color="auto"/>
        <w:bottom w:val="none" w:sz="0" w:space="0" w:color="auto"/>
        <w:right w:val="none" w:sz="0" w:space="0" w:color="auto"/>
      </w:divBdr>
    </w:div>
    <w:div w:id="1171063221">
      <w:bodyDiv w:val="1"/>
      <w:marLeft w:val="0"/>
      <w:marRight w:val="0"/>
      <w:marTop w:val="0"/>
      <w:marBottom w:val="0"/>
      <w:divBdr>
        <w:top w:val="none" w:sz="0" w:space="0" w:color="auto"/>
        <w:left w:val="none" w:sz="0" w:space="0" w:color="auto"/>
        <w:bottom w:val="none" w:sz="0" w:space="0" w:color="auto"/>
        <w:right w:val="none" w:sz="0" w:space="0" w:color="auto"/>
      </w:divBdr>
    </w:div>
    <w:div w:id="1191333394">
      <w:bodyDiv w:val="1"/>
      <w:marLeft w:val="0"/>
      <w:marRight w:val="0"/>
      <w:marTop w:val="0"/>
      <w:marBottom w:val="0"/>
      <w:divBdr>
        <w:top w:val="none" w:sz="0" w:space="0" w:color="auto"/>
        <w:left w:val="none" w:sz="0" w:space="0" w:color="auto"/>
        <w:bottom w:val="none" w:sz="0" w:space="0" w:color="auto"/>
        <w:right w:val="none" w:sz="0" w:space="0" w:color="auto"/>
      </w:divBdr>
    </w:div>
    <w:div w:id="1191453048">
      <w:bodyDiv w:val="1"/>
      <w:marLeft w:val="0"/>
      <w:marRight w:val="0"/>
      <w:marTop w:val="0"/>
      <w:marBottom w:val="0"/>
      <w:divBdr>
        <w:top w:val="none" w:sz="0" w:space="0" w:color="auto"/>
        <w:left w:val="none" w:sz="0" w:space="0" w:color="auto"/>
        <w:bottom w:val="none" w:sz="0" w:space="0" w:color="auto"/>
        <w:right w:val="none" w:sz="0" w:space="0" w:color="auto"/>
      </w:divBdr>
    </w:div>
    <w:div w:id="1200045047">
      <w:bodyDiv w:val="1"/>
      <w:marLeft w:val="0"/>
      <w:marRight w:val="0"/>
      <w:marTop w:val="0"/>
      <w:marBottom w:val="0"/>
      <w:divBdr>
        <w:top w:val="none" w:sz="0" w:space="0" w:color="auto"/>
        <w:left w:val="none" w:sz="0" w:space="0" w:color="auto"/>
        <w:bottom w:val="none" w:sz="0" w:space="0" w:color="auto"/>
        <w:right w:val="none" w:sz="0" w:space="0" w:color="auto"/>
      </w:divBdr>
    </w:div>
    <w:div w:id="1206717523">
      <w:bodyDiv w:val="1"/>
      <w:marLeft w:val="0"/>
      <w:marRight w:val="0"/>
      <w:marTop w:val="0"/>
      <w:marBottom w:val="0"/>
      <w:divBdr>
        <w:top w:val="none" w:sz="0" w:space="0" w:color="auto"/>
        <w:left w:val="none" w:sz="0" w:space="0" w:color="auto"/>
        <w:bottom w:val="none" w:sz="0" w:space="0" w:color="auto"/>
        <w:right w:val="none" w:sz="0" w:space="0" w:color="auto"/>
      </w:divBdr>
    </w:div>
    <w:div w:id="1222249587">
      <w:bodyDiv w:val="1"/>
      <w:marLeft w:val="0"/>
      <w:marRight w:val="0"/>
      <w:marTop w:val="0"/>
      <w:marBottom w:val="0"/>
      <w:divBdr>
        <w:top w:val="none" w:sz="0" w:space="0" w:color="auto"/>
        <w:left w:val="none" w:sz="0" w:space="0" w:color="auto"/>
        <w:bottom w:val="none" w:sz="0" w:space="0" w:color="auto"/>
        <w:right w:val="none" w:sz="0" w:space="0" w:color="auto"/>
      </w:divBdr>
    </w:div>
    <w:div w:id="1251811110">
      <w:bodyDiv w:val="1"/>
      <w:marLeft w:val="0"/>
      <w:marRight w:val="0"/>
      <w:marTop w:val="0"/>
      <w:marBottom w:val="0"/>
      <w:divBdr>
        <w:top w:val="none" w:sz="0" w:space="0" w:color="auto"/>
        <w:left w:val="none" w:sz="0" w:space="0" w:color="auto"/>
        <w:bottom w:val="none" w:sz="0" w:space="0" w:color="auto"/>
        <w:right w:val="none" w:sz="0" w:space="0" w:color="auto"/>
      </w:divBdr>
    </w:div>
    <w:div w:id="1256086151">
      <w:bodyDiv w:val="1"/>
      <w:marLeft w:val="0"/>
      <w:marRight w:val="0"/>
      <w:marTop w:val="0"/>
      <w:marBottom w:val="0"/>
      <w:divBdr>
        <w:top w:val="none" w:sz="0" w:space="0" w:color="auto"/>
        <w:left w:val="none" w:sz="0" w:space="0" w:color="auto"/>
        <w:bottom w:val="none" w:sz="0" w:space="0" w:color="auto"/>
        <w:right w:val="none" w:sz="0" w:space="0" w:color="auto"/>
      </w:divBdr>
    </w:div>
    <w:div w:id="1271930318">
      <w:bodyDiv w:val="1"/>
      <w:marLeft w:val="0"/>
      <w:marRight w:val="0"/>
      <w:marTop w:val="0"/>
      <w:marBottom w:val="0"/>
      <w:divBdr>
        <w:top w:val="none" w:sz="0" w:space="0" w:color="auto"/>
        <w:left w:val="none" w:sz="0" w:space="0" w:color="auto"/>
        <w:bottom w:val="none" w:sz="0" w:space="0" w:color="auto"/>
        <w:right w:val="none" w:sz="0" w:space="0" w:color="auto"/>
      </w:divBdr>
    </w:div>
    <w:div w:id="1273974138">
      <w:bodyDiv w:val="1"/>
      <w:marLeft w:val="0"/>
      <w:marRight w:val="0"/>
      <w:marTop w:val="0"/>
      <w:marBottom w:val="0"/>
      <w:divBdr>
        <w:top w:val="none" w:sz="0" w:space="0" w:color="auto"/>
        <w:left w:val="none" w:sz="0" w:space="0" w:color="auto"/>
        <w:bottom w:val="none" w:sz="0" w:space="0" w:color="auto"/>
        <w:right w:val="none" w:sz="0" w:space="0" w:color="auto"/>
      </w:divBdr>
    </w:div>
    <w:div w:id="1276870240">
      <w:bodyDiv w:val="1"/>
      <w:marLeft w:val="0"/>
      <w:marRight w:val="0"/>
      <w:marTop w:val="0"/>
      <w:marBottom w:val="0"/>
      <w:divBdr>
        <w:top w:val="none" w:sz="0" w:space="0" w:color="auto"/>
        <w:left w:val="none" w:sz="0" w:space="0" w:color="auto"/>
        <w:bottom w:val="none" w:sz="0" w:space="0" w:color="auto"/>
        <w:right w:val="none" w:sz="0" w:space="0" w:color="auto"/>
      </w:divBdr>
    </w:div>
    <w:div w:id="1289166225">
      <w:bodyDiv w:val="1"/>
      <w:marLeft w:val="0"/>
      <w:marRight w:val="0"/>
      <w:marTop w:val="0"/>
      <w:marBottom w:val="0"/>
      <w:divBdr>
        <w:top w:val="none" w:sz="0" w:space="0" w:color="auto"/>
        <w:left w:val="none" w:sz="0" w:space="0" w:color="auto"/>
        <w:bottom w:val="none" w:sz="0" w:space="0" w:color="auto"/>
        <w:right w:val="none" w:sz="0" w:space="0" w:color="auto"/>
      </w:divBdr>
    </w:div>
    <w:div w:id="1296788701">
      <w:bodyDiv w:val="1"/>
      <w:marLeft w:val="0"/>
      <w:marRight w:val="0"/>
      <w:marTop w:val="0"/>
      <w:marBottom w:val="0"/>
      <w:divBdr>
        <w:top w:val="none" w:sz="0" w:space="0" w:color="auto"/>
        <w:left w:val="none" w:sz="0" w:space="0" w:color="auto"/>
        <w:bottom w:val="none" w:sz="0" w:space="0" w:color="auto"/>
        <w:right w:val="none" w:sz="0" w:space="0" w:color="auto"/>
      </w:divBdr>
    </w:div>
    <w:div w:id="1298802556">
      <w:bodyDiv w:val="1"/>
      <w:marLeft w:val="0"/>
      <w:marRight w:val="0"/>
      <w:marTop w:val="0"/>
      <w:marBottom w:val="0"/>
      <w:divBdr>
        <w:top w:val="none" w:sz="0" w:space="0" w:color="auto"/>
        <w:left w:val="none" w:sz="0" w:space="0" w:color="auto"/>
        <w:bottom w:val="none" w:sz="0" w:space="0" w:color="auto"/>
        <w:right w:val="none" w:sz="0" w:space="0" w:color="auto"/>
      </w:divBdr>
    </w:div>
    <w:div w:id="1307394634">
      <w:bodyDiv w:val="1"/>
      <w:marLeft w:val="0"/>
      <w:marRight w:val="0"/>
      <w:marTop w:val="0"/>
      <w:marBottom w:val="0"/>
      <w:divBdr>
        <w:top w:val="none" w:sz="0" w:space="0" w:color="auto"/>
        <w:left w:val="none" w:sz="0" w:space="0" w:color="auto"/>
        <w:bottom w:val="none" w:sz="0" w:space="0" w:color="auto"/>
        <w:right w:val="none" w:sz="0" w:space="0" w:color="auto"/>
      </w:divBdr>
    </w:div>
    <w:div w:id="1316452110">
      <w:bodyDiv w:val="1"/>
      <w:marLeft w:val="0"/>
      <w:marRight w:val="0"/>
      <w:marTop w:val="0"/>
      <w:marBottom w:val="0"/>
      <w:divBdr>
        <w:top w:val="none" w:sz="0" w:space="0" w:color="auto"/>
        <w:left w:val="none" w:sz="0" w:space="0" w:color="auto"/>
        <w:bottom w:val="none" w:sz="0" w:space="0" w:color="auto"/>
        <w:right w:val="none" w:sz="0" w:space="0" w:color="auto"/>
      </w:divBdr>
    </w:div>
    <w:div w:id="1323969506">
      <w:bodyDiv w:val="1"/>
      <w:marLeft w:val="0"/>
      <w:marRight w:val="0"/>
      <w:marTop w:val="0"/>
      <w:marBottom w:val="0"/>
      <w:divBdr>
        <w:top w:val="none" w:sz="0" w:space="0" w:color="auto"/>
        <w:left w:val="none" w:sz="0" w:space="0" w:color="auto"/>
        <w:bottom w:val="none" w:sz="0" w:space="0" w:color="auto"/>
        <w:right w:val="none" w:sz="0" w:space="0" w:color="auto"/>
      </w:divBdr>
    </w:div>
    <w:div w:id="1334381606">
      <w:bodyDiv w:val="1"/>
      <w:marLeft w:val="0"/>
      <w:marRight w:val="0"/>
      <w:marTop w:val="0"/>
      <w:marBottom w:val="0"/>
      <w:divBdr>
        <w:top w:val="none" w:sz="0" w:space="0" w:color="auto"/>
        <w:left w:val="none" w:sz="0" w:space="0" w:color="auto"/>
        <w:bottom w:val="none" w:sz="0" w:space="0" w:color="auto"/>
        <w:right w:val="none" w:sz="0" w:space="0" w:color="auto"/>
      </w:divBdr>
    </w:div>
    <w:div w:id="1335837829">
      <w:bodyDiv w:val="1"/>
      <w:marLeft w:val="0"/>
      <w:marRight w:val="0"/>
      <w:marTop w:val="0"/>
      <w:marBottom w:val="0"/>
      <w:divBdr>
        <w:top w:val="none" w:sz="0" w:space="0" w:color="auto"/>
        <w:left w:val="none" w:sz="0" w:space="0" w:color="auto"/>
        <w:bottom w:val="none" w:sz="0" w:space="0" w:color="auto"/>
        <w:right w:val="none" w:sz="0" w:space="0" w:color="auto"/>
      </w:divBdr>
    </w:div>
    <w:div w:id="1349408258">
      <w:bodyDiv w:val="1"/>
      <w:marLeft w:val="0"/>
      <w:marRight w:val="0"/>
      <w:marTop w:val="0"/>
      <w:marBottom w:val="0"/>
      <w:divBdr>
        <w:top w:val="none" w:sz="0" w:space="0" w:color="auto"/>
        <w:left w:val="none" w:sz="0" w:space="0" w:color="auto"/>
        <w:bottom w:val="none" w:sz="0" w:space="0" w:color="auto"/>
        <w:right w:val="none" w:sz="0" w:space="0" w:color="auto"/>
      </w:divBdr>
    </w:div>
    <w:div w:id="1355771463">
      <w:bodyDiv w:val="1"/>
      <w:marLeft w:val="0"/>
      <w:marRight w:val="0"/>
      <w:marTop w:val="0"/>
      <w:marBottom w:val="0"/>
      <w:divBdr>
        <w:top w:val="none" w:sz="0" w:space="0" w:color="auto"/>
        <w:left w:val="none" w:sz="0" w:space="0" w:color="auto"/>
        <w:bottom w:val="none" w:sz="0" w:space="0" w:color="auto"/>
        <w:right w:val="none" w:sz="0" w:space="0" w:color="auto"/>
      </w:divBdr>
    </w:div>
    <w:div w:id="1382897213">
      <w:bodyDiv w:val="1"/>
      <w:marLeft w:val="0"/>
      <w:marRight w:val="0"/>
      <w:marTop w:val="0"/>
      <w:marBottom w:val="0"/>
      <w:divBdr>
        <w:top w:val="none" w:sz="0" w:space="0" w:color="auto"/>
        <w:left w:val="none" w:sz="0" w:space="0" w:color="auto"/>
        <w:bottom w:val="none" w:sz="0" w:space="0" w:color="auto"/>
        <w:right w:val="none" w:sz="0" w:space="0" w:color="auto"/>
      </w:divBdr>
    </w:div>
    <w:div w:id="1384449503">
      <w:bodyDiv w:val="1"/>
      <w:marLeft w:val="0"/>
      <w:marRight w:val="0"/>
      <w:marTop w:val="0"/>
      <w:marBottom w:val="0"/>
      <w:divBdr>
        <w:top w:val="none" w:sz="0" w:space="0" w:color="auto"/>
        <w:left w:val="none" w:sz="0" w:space="0" w:color="auto"/>
        <w:bottom w:val="none" w:sz="0" w:space="0" w:color="auto"/>
        <w:right w:val="none" w:sz="0" w:space="0" w:color="auto"/>
      </w:divBdr>
    </w:div>
    <w:div w:id="1384479787">
      <w:bodyDiv w:val="1"/>
      <w:marLeft w:val="0"/>
      <w:marRight w:val="0"/>
      <w:marTop w:val="0"/>
      <w:marBottom w:val="0"/>
      <w:divBdr>
        <w:top w:val="none" w:sz="0" w:space="0" w:color="auto"/>
        <w:left w:val="none" w:sz="0" w:space="0" w:color="auto"/>
        <w:bottom w:val="none" w:sz="0" w:space="0" w:color="auto"/>
        <w:right w:val="none" w:sz="0" w:space="0" w:color="auto"/>
      </w:divBdr>
      <w:divsChild>
        <w:div w:id="672269982">
          <w:marLeft w:val="0"/>
          <w:marRight w:val="0"/>
          <w:marTop w:val="0"/>
          <w:marBottom w:val="0"/>
          <w:divBdr>
            <w:top w:val="none" w:sz="0" w:space="0" w:color="auto"/>
            <w:left w:val="none" w:sz="0" w:space="0" w:color="auto"/>
            <w:bottom w:val="none" w:sz="0" w:space="0" w:color="auto"/>
            <w:right w:val="none" w:sz="0" w:space="0" w:color="auto"/>
          </w:divBdr>
        </w:div>
        <w:div w:id="1960723853">
          <w:marLeft w:val="0"/>
          <w:marRight w:val="0"/>
          <w:marTop w:val="0"/>
          <w:marBottom w:val="0"/>
          <w:divBdr>
            <w:top w:val="none" w:sz="0" w:space="0" w:color="auto"/>
            <w:left w:val="none" w:sz="0" w:space="0" w:color="auto"/>
            <w:bottom w:val="none" w:sz="0" w:space="0" w:color="auto"/>
            <w:right w:val="none" w:sz="0" w:space="0" w:color="auto"/>
          </w:divBdr>
        </w:div>
        <w:div w:id="1491556287">
          <w:marLeft w:val="0"/>
          <w:marRight w:val="0"/>
          <w:marTop w:val="0"/>
          <w:marBottom w:val="0"/>
          <w:divBdr>
            <w:top w:val="none" w:sz="0" w:space="0" w:color="auto"/>
            <w:left w:val="none" w:sz="0" w:space="0" w:color="auto"/>
            <w:bottom w:val="none" w:sz="0" w:space="0" w:color="auto"/>
            <w:right w:val="none" w:sz="0" w:space="0" w:color="auto"/>
          </w:divBdr>
        </w:div>
      </w:divsChild>
    </w:div>
    <w:div w:id="1388071526">
      <w:bodyDiv w:val="1"/>
      <w:marLeft w:val="0"/>
      <w:marRight w:val="0"/>
      <w:marTop w:val="0"/>
      <w:marBottom w:val="0"/>
      <w:divBdr>
        <w:top w:val="none" w:sz="0" w:space="0" w:color="auto"/>
        <w:left w:val="none" w:sz="0" w:space="0" w:color="auto"/>
        <w:bottom w:val="none" w:sz="0" w:space="0" w:color="auto"/>
        <w:right w:val="none" w:sz="0" w:space="0" w:color="auto"/>
      </w:divBdr>
    </w:div>
    <w:div w:id="1419981980">
      <w:bodyDiv w:val="1"/>
      <w:marLeft w:val="0"/>
      <w:marRight w:val="0"/>
      <w:marTop w:val="0"/>
      <w:marBottom w:val="0"/>
      <w:divBdr>
        <w:top w:val="none" w:sz="0" w:space="0" w:color="auto"/>
        <w:left w:val="none" w:sz="0" w:space="0" w:color="auto"/>
        <w:bottom w:val="none" w:sz="0" w:space="0" w:color="auto"/>
        <w:right w:val="none" w:sz="0" w:space="0" w:color="auto"/>
      </w:divBdr>
    </w:div>
    <w:div w:id="1458455486">
      <w:bodyDiv w:val="1"/>
      <w:marLeft w:val="0"/>
      <w:marRight w:val="0"/>
      <w:marTop w:val="0"/>
      <w:marBottom w:val="0"/>
      <w:divBdr>
        <w:top w:val="none" w:sz="0" w:space="0" w:color="auto"/>
        <w:left w:val="none" w:sz="0" w:space="0" w:color="auto"/>
        <w:bottom w:val="none" w:sz="0" w:space="0" w:color="auto"/>
        <w:right w:val="none" w:sz="0" w:space="0" w:color="auto"/>
      </w:divBdr>
    </w:div>
    <w:div w:id="1491554319">
      <w:bodyDiv w:val="1"/>
      <w:marLeft w:val="0"/>
      <w:marRight w:val="0"/>
      <w:marTop w:val="0"/>
      <w:marBottom w:val="0"/>
      <w:divBdr>
        <w:top w:val="none" w:sz="0" w:space="0" w:color="auto"/>
        <w:left w:val="none" w:sz="0" w:space="0" w:color="auto"/>
        <w:bottom w:val="none" w:sz="0" w:space="0" w:color="auto"/>
        <w:right w:val="none" w:sz="0" w:space="0" w:color="auto"/>
      </w:divBdr>
    </w:div>
    <w:div w:id="1495026006">
      <w:bodyDiv w:val="1"/>
      <w:marLeft w:val="0"/>
      <w:marRight w:val="0"/>
      <w:marTop w:val="0"/>
      <w:marBottom w:val="0"/>
      <w:divBdr>
        <w:top w:val="none" w:sz="0" w:space="0" w:color="auto"/>
        <w:left w:val="none" w:sz="0" w:space="0" w:color="auto"/>
        <w:bottom w:val="none" w:sz="0" w:space="0" w:color="auto"/>
        <w:right w:val="none" w:sz="0" w:space="0" w:color="auto"/>
      </w:divBdr>
    </w:div>
    <w:div w:id="1529636719">
      <w:bodyDiv w:val="1"/>
      <w:marLeft w:val="0"/>
      <w:marRight w:val="0"/>
      <w:marTop w:val="0"/>
      <w:marBottom w:val="0"/>
      <w:divBdr>
        <w:top w:val="none" w:sz="0" w:space="0" w:color="auto"/>
        <w:left w:val="none" w:sz="0" w:space="0" w:color="auto"/>
        <w:bottom w:val="none" w:sz="0" w:space="0" w:color="auto"/>
        <w:right w:val="none" w:sz="0" w:space="0" w:color="auto"/>
      </w:divBdr>
    </w:div>
    <w:div w:id="1530756358">
      <w:bodyDiv w:val="1"/>
      <w:marLeft w:val="0"/>
      <w:marRight w:val="0"/>
      <w:marTop w:val="0"/>
      <w:marBottom w:val="0"/>
      <w:divBdr>
        <w:top w:val="none" w:sz="0" w:space="0" w:color="auto"/>
        <w:left w:val="none" w:sz="0" w:space="0" w:color="auto"/>
        <w:bottom w:val="none" w:sz="0" w:space="0" w:color="auto"/>
        <w:right w:val="none" w:sz="0" w:space="0" w:color="auto"/>
      </w:divBdr>
      <w:divsChild>
        <w:div w:id="653026199">
          <w:marLeft w:val="0"/>
          <w:marRight w:val="0"/>
          <w:marTop w:val="240"/>
          <w:marBottom w:val="240"/>
          <w:divBdr>
            <w:top w:val="none" w:sz="0" w:space="0" w:color="auto"/>
            <w:left w:val="single" w:sz="24" w:space="12" w:color="0099E5"/>
            <w:bottom w:val="none" w:sz="0" w:space="0" w:color="auto"/>
            <w:right w:val="none" w:sz="0" w:space="0" w:color="auto"/>
          </w:divBdr>
        </w:div>
        <w:div w:id="1033530326">
          <w:marLeft w:val="0"/>
          <w:marRight w:val="0"/>
          <w:marTop w:val="240"/>
          <w:marBottom w:val="240"/>
          <w:divBdr>
            <w:top w:val="none" w:sz="0" w:space="0" w:color="auto"/>
            <w:left w:val="single" w:sz="24" w:space="12" w:color="0099E5"/>
            <w:bottom w:val="none" w:sz="0" w:space="0" w:color="auto"/>
            <w:right w:val="none" w:sz="0" w:space="0" w:color="auto"/>
          </w:divBdr>
        </w:div>
        <w:div w:id="210577176">
          <w:marLeft w:val="0"/>
          <w:marRight w:val="0"/>
          <w:marTop w:val="240"/>
          <w:marBottom w:val="240"/>
          <w:divBdr>
            <w:top w:val="none" w:sz="0" w:space="0" w:color="auto"/>
            <w:left w:val="single" w:sz="24" w:space="12" w:color="B82E5F"/>
            <w:bottom w:val="none" w:sz="0" w:space="0" w:color="auto"/>
            <w:right w:val="none" w:sz="0" w:space="0" w:color="auto"/>
          </w:divBdr>
        </w:div>
      </w:divsChild>
    </w:div>
    <w:div w:id="1560937473">
      <w:bodyDiv w:val="1"/>
      <w:marLeft w:val="0"/>
      <w:marRight w:val="0"/>
      <w:marTop w:val="0"/>
      <w:marBottom w:val="0"/>
      <w:divBdr>
        <w:top w:val="none" w:sz="0" w:space="0" w:color="auto"/>
        <w:left w:val="none" w:sz="0" w:space="0" w:color="auto"/>
        <w:bottom w:val="none" w:sz="0" w:space="0" w:color="auto"/>
        <w:right w:val="none" w:sz="0" w:space="0" w:color="auto"/>
      </w:divBdr>
    </w:div>
    <w:div w:id="1592279835">
      <w:bodyDiv w:val="1"/>
      <w:marLeft w:val="0"/>
      <w:marRight w:val="0"/>
      <w:marTop w:val="0"/>
      <w:marBottom w:val="0"/>
      <w:divBdr>
        <w:top w:val="none" w:sz="0" w:space="0" w:color="auto"/>
        <w:left w:val="none" w:sz="0" w:space="0" w:color="auto"/>
        <w:bottom w:val="none" w:sz="0" w:space="0" w:color="auto"/>
        <w:right w:val="none" w:sz="0" w:space="0" w:color="auto"/>
      </w:divBdr>
    </w:div>
    <w:div w:id="1600215407">
      <w:bodyDiv w:val="1"/>
      <w:marLeft w:val="0"/>
      <w:marRight w:val="0"/>
      <w:marTop w:val="0"/>
      <w:marBottom w:val="0"/>
      <w:divBdr>
        <w:top w:val="none" w:sz="0" w:space="0" w:color="auto"/>
        <w:left w:val="none" w:sz="0" w:space="0" w:color="auto"/>
        <w:bottom w:val="none" w:sz="0" w:space="0" w:color="auto"/>
        <w:right w:val="none" w:sz="0" w:space="0" w:color="auto"/>
      </w:divBdr>
    </w:div>
    <w:div w:id="1621522981">
      <w:bodyDiv w:val="1"/>
      <w:marLeft w:val="0"/>
      <w:marRight w:val="0"/>
      <w:marTop w:val="0"/>
      <w:marBottom w:val="0"/>
      <w:divBdr>
        <w:top w:val="none" w:sz="0" w:space="0" w:color="auto"/>
        <w:left w:val="none" w:sz="0" w:space="0" w:color="auto"/>
        <w:bottom w:val="none" w:sz="0" w:space="0" w:color="auto"/>
        <w:right w:val="none" w:sz="0" w:space="0" w:color="auto"/>
      </w:divBdr>
      <w:divsChild>
        <w:div w:id="1257129753">
          <w:marLeft w:val="0"/>
          <w:marRight w:val="0"/>
          <w:marTop w:val="240"/>
          <w:marBottom w:val="240"/>
          <w:divBdr>
            <w:top w:val="none" w:sz="0" w:space="0" w:color="auto"/>
            <w:left w:val="single" w:sz="24" w:space="12" w:color="0099E5"/>
            <w:bottom w:val="none" w:sz="0" w:space="0" w:color="auto"/>
            <w:right w:val="none" w:sz="0" w:space="0" w:color="auto"/>
          </w:divBdr>
        </w:div>
        <w:div w:id="463815014">
          <w:marLeft w:val="0"/>
          <w:marRight w:val="0"/>
          <w:marTop w:val="240"/>
          <w:marBottom w:val="240"/>
          <w:divBdr>
            <w:top w:val="none" w:sz="0" w:space="0" w:color="auto"/>
            <w:left w:val="single" w:sz="24" w:space="12" w:color="0099E5"/>
            <w:bottom w:val="none" w:sz="0" w:space="0" w:color="auto"/>
            <w:right w:val="none" w:sz="0" w:space="0" w:color="auto"/>
          </w:divBdr>
        </w:div>
        <w:div w:id="265843152">
          <w:marLeft w:val="0"/>
          <w:marRight w:val="0"/>
          <w:marTop w:val="240"/>
          <w:marBottom w:val="240"/>
          <w:divBdr>
            <w:top w:val="none" w:sz="0" w:space="0" w:color="auto"/>
            <w:left w:val="single" w:sz="24" w:space="12" w:color="B82E5F"/>
            <w:bottom w:val="none" w:sz="0" w:space="0" w:color="auto"/>
            <w:right w:val="none" w:sz="0" w:space="0" w:color="auto"/>
          </w:divBdr>
        </w:div>
      </w:divsChild>
    </w:div>
    <w:div w:id="1662077531">
      <w:bodyDiv w:val="1"/>
      <w:marLeft w:val="0"/>
      <w:marRight w:val="0"/>
      <w:marTop w:val="0"/>
      <w:marBottom w:val="0"/>
      <w:divBdr>
        <w:top w:val="none" w:sz="0" w:space="0" w:color="auto"/>
        <w:left w:val="none" w:sz="0" w:space="0" w:color="auto"/>
        <w:bottom w:val="none" w:sz="0" w:space="0" w:color="auto"/>
        <w:right w:val="none" w:sz="0" w:space="0" w:color="auto"/>
      </w:divBdr>
    </w:div>
    <w:div w:id="1662854242">
      <w:bodyDiv w:val="1"/>
      <w:marLeft w:val="0"/>
      <w:marRight w:val="0"/>
      <w:marTop w:val="0"/>
      <w:marBottom w:val="0"/>
      <w:divBdr>
        <w:top w:val="none" w:sz="0" w:space="0" w:color="auto"/>
        <w:left w:val="none" w:sz="0" w:space="0" w:color="auto"/>
        <w:bottom w:val="none" w:sz="0" w:space="0" w:color="auto"/>
        <w:right w:val="none" w:sz="0" w:space="0" w:color="auto"/>
      </w:divBdr>
    </w:div>
    <w:div w:id="1674649803">
      <w:bodyDiv w:val="1"/>
      <w:marLeft w:val="0"/>
      <w:marRight w:val="0"/>
      <w:marTop w:val="0"/>
      <w:marBottom w:val="0"/>
      <w:divBdr>
        <w:top w:val="none" w:sz="0" w:space="0" w:color="auto"/>
        <w:left w:val="none" w:sz="0" w:space="0" w:color="auto"/>
        <w:bottom w:val="none" w:sz="0" w:space="0" w:color="auto"/>
        <w:right w:val="none" w:sz="0" w:space="0" w:color="auto"/>
      </w:divBdr>
    </w:div>
    <w:div w:id="1680810984">
      <w:bodyDiv w:val="1"/>
      <w:marLeft w:val="0"/>
      <w:marRight w:val="0"/>
      <w:marTop w:val="0"/>
      <w:marBottom w:val="0"/>
      <w:divBdr>
        <w:top w:val="none" w:sz="0" w:space="0" w:color="auto"/>
        <w:left w:val="none" w:sz="0" w:space="0" w:color="auto"/>
        <w:bottom w:val="none" w:sz="0" w:space="0" w:color="auto"/>
        <w:right w:val="none" w:sz="0" w:space="0" w:color="auto"/>
      </w:divBdr>
    </w:div>
    <w:div w:id="1684671412">
      <w:bodyDiv w:val="1"/>
      <w:marLeft w:val="0"/>
      <w:marRight w:val="0"/>
      <w:marTop w:val="0"/>
      <w:marBottom w:val="0"/>
      <w:divBdr>
        <w:top w:val="none" w:sz="0" w:space="0" w:color="auto"/>
        <w:left w:val="none" w:sz="0" w:space="0" w:color="auto"/>
        <w:bottom w:val="none" w:sz="0" w:space="0" w:color="auto"/>
        <w:right w:val="none" w:sz="0" w:space="0" w:color="auto"/>
      </w:divBdr>
    </w:div>
    <w:div w:id="1685788981">
      <w:bodyDiv w:val="1"/>
      <w:marLeft w:val="0"/>
      <w:marRight w:val="0"/>
      <w:marTop w:val="0"/>
      <w:marBottom w:val="0"/>
      <w:divBdr>
        <w:top w:val="none" w:sz="0" w:space="0" w:color="auto"/>
        <w:left w:val="none" w:sz="0" w:space="0" w:color="auto"/>
        <w:bottom w:val="none" w:sz="0" w:space="0" w:color="auto"/>
        <w:right w:val="none" w:sz="0" w:space="0" w:color="auto"/>
      </w:divBdr>
    </w:div>
    <w:div w:id="1695883955">
      <w:bodyDiv w:val="1"/>
      <w:marLeft w:val="0"/>
      <w:marRight w:val="0"/>
      <w:marTop w:val="0"/>
      <w:marBottom w:val="0"/>
      <w:divBdr>
        <w:top w:val="none" w:sz="0" w:space="0" w:color="auto"/>
        <w:left w:val="none" w:sz="0" w:space="0" w:color="auto"/>
        <w:bottom w:val="none" w:sz="0" w:space="0" w:color="auto"/>
        <w:right w:val="none" w:sz="0" w:space="0" w:color="auto"/>
      </w:divBdr>
    </w:div>
    <w:div w:id="1696419755">
      <w:bodyDiv w:val="1"/>
      <w:marLeft w:val="0"/>
      <w:marRight w:val="0"/>
      <w:marTop w:val="0"/>
      <w:marBottom w:val="0"/>
      <w:divBdr>
        <w:top w:val="none" w:sz="0" w:space="0" w:color="auto"/>
        <w:left w:val="none" w:sz="0" w:space="0" w:color="auto"/>
        <w:bottom w:val="none" w:sz="0" w:space="0" w:color="auto"/>
        <w:right w:val="none" w:sz="0" w:space="0" w:color="auto"/>
      </w:divBdr>
    </w:div>
    <w:div w:id="1698118252">
      <w:bodyDiv w:val="1"/>
      <w:marLeft w:val="0"/>
      <w:marRight w:val="0"/>
      <w:marTop w:val="0"/>
      <w:marBottom w:val="0"/>
      <w:divBdr>
        <w:top w:val="none" w:sz="0" w:space="0" w:color="auto"/>
        <w:left w:val="none" w:sz="0" w:space="0" w:color="auto"/>
        <w:bottom w:val="none" w:sz="0" w:space="0" w:color="auto"/>
        <w:right w:val="none" w:sz="0" w:space="0" w:color="auto"/>
      </w:divBdr>
    </w:div>
    <w:div w:id="1716463300">
      <w:bodyDiv w:val="1"/>
      <w:marLeft w:val="0"/>
      <w:marRight w:val="0"/>
      <w:marTop w:val="0"/>
      <w:marBottom w:val="0"/>
      <w:divBdr>
        <w:top w:val="none" w:sz="0" w:space="0" w:color="auto"/>
        <w:left w:val="none" w:sz="0" w:space="0" w:color="auto"/>
        <w:bottom w:val="none" w:sz="0" w:space="0" w:color="auto"/>
        <w:right w:val="none" w:sz="0" w:space="0" w:color="auto"/>
      </w:divBdr>
    </w:div>
    <w:div w:id="1753047539">
      <w:bodyDiv w:val="1"/>
      <w:marLeft w:val="0"/>
      <w:marRight w:val="0"/>
      <w:marTop w:val="0"/>
      <w:marBottom w:val="0"/>
      <w:divBdr>
        <w:top w:val="none" w:sz="0" w:space="0" w:color="auto"/>
        <w:left w:val="none" w:sz="0" w:space="0" w:color="auto"/>
        <w:bottom w:val="none" w:sz="0" w:space="0" w:color="auto"/>
        <w:right w:val="none" w:sz="0" w:space="0" w:color="auto"/>
      </w:divBdr>
    </w:div>
    <w:div w:id="1757167359">
      <w:bodyDiv w:val="1"/>
      <w:marLeft w:val="0"/>
      <w:marRight w:val="0"/>
      <w:marTop w:val="0"/>
      <w:marBottom w:val="0"/>
      <w:divBdr>
        <w:top w:val="none" w:sz="0" w:space="0" w:color="auto"/>
        <w:left w:val="none" w:sz="0" w:space="0" w:color="auto"/>
        <w:bottom w:val="none" w:sz="0" w:space="0" w:color="auto"/>
        <w:right w:val="none" w:sz="0" w:space="0" w:color="auto"/>
      </w:divBdr>
    </w:div>
    <w:div w:id="1769807892">
      <w:bodyDiv w:val="1"/>
      <w:marLeft w:val="0"/>
      <w:marRight w:val="0"/>
      <w:marTop w:val="0"/>
      <w:marBottom w:val="0"/>
      <w:divBdr>
        <w:top w:val="none" w:sz="0" w:space="0" w:color="auto"/>
        <w:left w:val="none" w:sz="0" w:space="0" w:color="auto"/>
        <w:bottom w:val="none" w:sz="0" w:space="0" w:color="auto"/>
        <w:right w:val="none" w:sz="0" w:space="0" w:color="auto"/>
      </w:divBdr>
    </w:div>
    <w:div w:id="1787045501">
      <w:bodyDiv w:val="1"/>
      <w:marLeft w:val="0"/>
      <w:marRight w:val="0"/>
      <w:marTop w:val="0"/>
      <w:marBottom w:val="0"/>
      <w:divBdr>
        <w:top w:val="none" w:sz="0" w:space="0" w:color="auto"/>
        <w:left w:val="none" w:sz="0" w:space="0" w:color="auto"/>
        <w:bottom w:val="none" w:sz="0" w:space="0" w:color="auto"/>
        <w:right w:val="none" w:sz="0" w:space="0" w:color="auto"/>
      </w:divBdr>
    </w:div>
    <w:div w:id="1800801906">
      <w:bodyDiv w:val="1"/>
      <w:marLeft w:val="0"/>
      <w:marRight w:val="0"/>
      <w:marTop w:val="0"/>
      <w:marBottom w:val="0"/>
      <w:divBdr>
        <w:top w:val="none" w:sz="0" w:space="0" w:color="auto"/>
        <w:left w:val="none" w:sz="0" w:space="0" w:color="auto"/>
        <w:bottom w:val="none" w:sz="0" w:space="0" w:color="auto"/>
        <w:right w:val="none" w:sz="0" w:space="0" w:color="auto"/>
      </w:divBdr>
    </w:div>
    <w:div w:id="1818180045">
      <w:bodyDiv w:val="1"/>
      <w:marLeft w:val="0"/>
      <w:marRight w:val="0"/>
      <w:marTop w:val="0"/>
      <w:marBottom w:val="0"/>
      <w:divBdr>
        <w:top w:val="none" w:sz="0" w:space="0" w:color="auto"/>
        <w:left w:val="none" w:sz="0" w:space="0" w:color="auto"/>
        <w:bottom w:val="none" w:sz="0" w:space="0" w:color="auto"/>
        <w:right w:val="none" w:sz="0" w:space="0" w:color="auto"/>
      </w:divBdr>
    </w:div>
    <w:div w:id="1825120675">
      <w:bodyDiv w:val="1"/>
      <w:marLeft w:val="0"/>
      <w:marRight w:val="0"/>
      <w:marTop w:val="0"/>
      <w:marBottom w:val="0"/>
      <w:divBdr>
        <w:top w:val="none" w:sz="0" w:space="0" w:color="auto"/>
        <w:left w:val="none" w:sz="0" w:space="0" w:color="auto"/>
        <w:bottom w:val="none" w:sz="0" w:space="0" w:color="auto"/>
        <w:right w:val="none" w:sz="0" w:space="0" w:color="auto"/>
      </w:divBdr>
    </w:div>
    <w:div w:id="1838960850">
      <w:bodyDiv w:val="1"/>
      <w:marLeft w:val="0"/>
      <w:marRight w:val="0"/>
      <w:marTop w:val="0"/>
      <w:marBottom w:val="0"/>
      <w:divBdr>
        <w:top w:val="none" w:sz="0" w:space="0" w:color="auto"/>
        <w:left w:val="none" w:sz="0" w:space="0" w:color="auto"/>
        <w:bottom w:val="none" w:sz="0" w:space="0" w:color="auto"/>
        <w:right w:val="none" w:sz="0" w:space="0" w:color="auto"/>
      </w:divBdr>
    </w:div>
    <w:div w:id="1842964081">
      <w:bodyDiv w:val="1"/>
      <w:marLeft w:val="0"/>
      <w:marRight w:val="0"/>
      <w:marTop w:val="0"/>
      <w:marBottom w:val="0"/>
      <w:divBdr>
        <w:top w:val="none" w:sz="0" w:space="0" w:color="auto"/>
        <w:left w:val="none" w:sz="0" w:space="0" w:color="auto"/>
        <w:bottom w:val="none" w:sz="0" w:space="0" w:color="auto"/>
        <w:right w:val="none" w:sz="0" w:space="0" w:color="auto"/>
      </w:divBdr>
    </w:div>
    <w:div w:id="1843547731">
      <w:bodyDiv w:val="1"/>
      <w:marLeft w:val="0"/>
      <w:marRight w:val="0"/>
      <w:marTop w:val="0"/>
      <w:marBottom w:val="0"/>
      <w:divBdr>
        <w:top w:val="none" w:sz="0" w:space="0" w:color="auto"/>
        <w:left w:val="none" w:sz="0" w:space="0" w:color="auto"/>
        <w:bottom w:val="none" w:sz="0" w:space="0" w:color="auto"/>
        <w:right w:val="none" w:sz="0" w:space="0" w:color="auto"/>
      </w:divBdr>
    </w:div>
    <w:div w:id="1859125308">
      <w:bodyDiv w:val="1"/>
      <w:marLeft w:val="0"/>
      <w:marRight w:val="0"/>
      <w:marTop w:val="0"/>
      <w:marBottom w:val="0"/>
      <w:divBdr>
        <w:top w:val="none" w:sz="0" w:space="0" w:color="auto"/>
        <w:left w:val="none" w:sz="0" w:space="0" w:color="auto"/>
        <w:bottom w:val="none" w:sz="0" w:space="0" w:color="auto"/>
        <w:right w:val="none" w:sz="0" w:space="0" w:color="auto"/>
      </w:divBdr>
    </w:div>
    <w:div w:id="1881894412">
      <w:bodyDiv w:val="1"/>
      <w:marLeft w:val="0"/>
      <w:marRight w:val="0"/>
      <w:marTop w:val="0"/>
      <w:marBottom w:val="0"/>
      <w:divBdr>
        <w:top w:val="none" w:sz="0" w:space="0" w:color="auto"/>
        <w:left w:val="none" w:sz="0" w:space="0" w:color="auto"/>
        <w:bottom w:val="none" w:sz="0" w:space="0" w:color="auto"/>
        <w:right w:val="none" w:sz="0" w:space="0" w:color="auto"/>
      </w:divBdr>
    </w:div>
    <w:div w:id="1936555282">
      <w:bodyDiv w:val="1"/>
      <w:marLeft w:val="0"/>
      <w:marRight w:val="0"/>
      <w:marTop w:val="0"/>
      <w:marBottom w:val="0"/>
      <w:divBdr>
        <w:top w:val="none" w:sz="0" w:space="0" w:color="auto"/>
        <w:left w:val="none" w:sz="0" w:space="0" w:color="auto"/>
        <w:bottom w:val="none" w:sz="0" w:space="0" w:color="auto"/>
        <w:right w:val="none" w:sz="0" w:space="0" w:color="auto"/>
      </w:divBdr>
    </w:div>
    <w:div w:id="1938442579">
      <w:bodyDiv w:val="1"/>
      <w:marLeft w:val="0"/>
      <w:marRight w:val="0"/>
      <w:marTop w:val="0"/>
      <w:marBottom w:val="0"/>
      <w:divBdr>
        <w:top w:val="none" w:sz="0" w:space="0" w:color="auto"/>
        <w:left w:val="none" w:sz="0" w:space="0" w:color="auto"/>
        <w:bottom w:val="none" w:sz="0" w:space="0" w:color="auto"/>
        <w:right w:val="none" w:sz="0" w:space="0" w:color="auto"/>
      </w:divBdr>
    </w:div>
    <w:div w:id="1969386077">
      <w:bodyDiv w:val="1"/>
      <w:marLeft w:val="0"/>
      <w:marRight w:val="0"/>
      <w:marTop w:val="0"/>
      <w:marBottom w:val="0"/>
      <w:divBdr>
        <w:top w:val="none" w:sz="0" w:space="0" w:color="auto"/>
        <w:left w:val="none" w:sz="0" w:space="0" w:color="auto"/>
        <w:bottom w:val="none" w:sz="0" w:space="0" w:color="auto"/>
        <w:right w:val="none" w:sz="0" w:space="0" w:color="auto"/>
      </w:divBdr>
    </w:div>
    <w:div w:id="1970281619">
      <w:bodyDiv w:val="1"/>
      <w:marLeft w:val="0"/>
      <w:marRight w:val="0"/>
      <w:marTop w:val="0"/>
      <w:marBottom w:val="0"/>
      <w:divBdr>
        <w:top w:val="none" w:sz="0" w:space="0" w:color="auto"/>
        <w:left w:val="none" w:sz="0" w:space="0" w:color="auto"/>
        <w:bottom w:val="none" w:sz="0" w:space="0" w:color="auto"/>
        <w:right w:val="none" w:sz="0" w:space="0" w:color="auto"/>
      </w:divBdr>
    </w:div>
    <w:div w:id="1994403839">
      <w:bodyDiv w:val="1"/>
      <w:marLeft w:val="0"/>
      <w:marRight w:val="0"/>
      <w:marTop w:val="0"/>
      <w:marBottom w:val="0"/>
      <w:divBdr>
        <w:top w:val="none" w:sz="0" w:space="0" w:color="auto"/>
        <w:left w:val="none" w:sz="0" w:space="0" w:color="auto"/>
        <w:bottom w:val="none" w:sz="0" w:space="0" w:color="auto"/>
        <w:right w:val="none" w:sz="0" w:space="0" w:color="auto"/>
      </w:divBdr>
    </w:div>
    <w:div w:id="2004619281">
      <w:bodyDiv w:val="1"/>
      <w:marLeft w:val="0"/>
      <w:marRight w:val="0"/>
      <w:marTop w:val="0"/>
      <w:marBottom w:val="0"/>
      <w:divBdr>
        <w:top w:val="none" w:sz="0" w:space="0" w:color="auto"/>
        <w:left w:val="none" w:sz="0" w:space="0" w:color="auto"/>
        <w:bottom w:val="none" w:sz="0" w:space="0" w:color="auto"/>
        <w:right w:val="none" w:sz="0" w:space="0" w:color="auto"/>
      </w:divBdr>
    </w:div>
    <w:div w:id="2016489349">
      <w:bodyDiv w:val="1"/>
      <w:marLeft w:val="0"/>
      <w:marRight w:val="0"/>
      <w:marTop w:val="0"/>
      <w:marBottom w:val="0"/>
      <w:divBdr>
        <w:top w:val="none" w:sz="0" w:space="0" w:color="auto"/>
        <w:left w:val="none" w:sz="0" w:space="0" w:color="auto"/>
        <w:bottom w:val="none" w:sz="0" w:space="0" w:color="auto"/>
        <w:right w:val="none" w:sz="0" w:space="0" w:color="auto"/>
      </w:divBdr>
    </w:div>
    <w:div w:id="2021394658">
      <w:bodyDiv w:val="1"/>
      <w:marLeft w:val="0"/>
      <w:marRight w:val="0"/>
      <w:marTop w:val="0"/>
      <w:marBottom w:val="0"/>
      <w:divBdr>
        <w:top w:val="none" w:sz="0" w:space="0" w:color="auto"/>
        <w:left w:val="none" w:sz="0" w:space="0" w:color="auto"/>
        <w:bottom w:val="none" w:sz="0" w:space="0" w:color="auto"/>
        <w:right w:val="none" w:sz="0" w:space="0" w:color="auto"/>
      </w:divBdr>
    </w:div>
    <w:div w:id="2027704376">
      <w:bodyDiv w:val="1"/>
      <w:marLeft w:val="0"/>
      <w:marRight w:val="0"/>
      <w:marTop w:val="0"/>
      <w:marBottom w:val="0"/>
      <w:divBdr>
        <w:top w:val="none" w:sz="0" w:space="0" w:color="auto"/>
        <w:left w:val="none" w:sz="0" w:space="0" w:color="auto"/>
        <w:bottom w:val="none" w:sz="0" w:space="0" w:color="auto"/>
        <w:right w:val="none" w:sz="0" w:space="0" w:color="auto"/>
      </w:divBdr>
    </w:div>
    <w:div w:id="2098478151">
      <w:bodyDiv w:val="1"/>
      <w:marLeft w:val="0"/>
      <w:marRight w:val="0"/>
      <w:marTop w:val="0"/>
      <w:marBottom w:val="0"/>
      <w:divBdr>
        <w:top w:val="none" w:sz="0" w:space="0" w:color="auto"/>
        <w:left w:val="none" w:sz="0" w:space="0" w:color="auto"/>
        <w:bottom w:val="none" w:sz="0" w:space="0" w:color="auto"/>
        <w:right w:val="none" w:sz="0" w:space="0" w:color="auto"/>
      </w:divBdr>
    </w:div>
    <w:div w:id="2101679412">
      <w:bodyDiv w:val="1"/>
      <w:marLeft w:val="0"/>
      <w:marRight w:val="0"/>
      <w:marTop w:val="0"/>
      <w:marBottom w:val="0"/>
      <w:divBdr>
        <w:top w:val="none" w:sz="0" w:space="0" w:color="auto"/>
        <w:left w:val="none" w:sz="0" w:space="0" w:color="auto"/>
        <w:bottom w:val="none" w:sz="0" w:space="0" w:color="auto"/>
        <w:right w:val="none" w:sz="0" w:space="0" w:color="auto"/>
      </w:divBdr>
      <w:divsChild>
        <w:div w:id="737751769">
          <w:marLeft w:val="0"/>
          <w:marRight w:val="0"/>
          <w:marTop w:val="0"/>
          <w:marBottom w:val="0"/>
          <w:divBdr>
            <w:top w:val="none" w:sz="0" w:space="0" w:color="auto"/>
            <w:left w:val="none" w:sz="0" w:space="0" w:color="auto"/>
            <w:bottom w:val="none" w:sz="0" w:space="0" w:color="auto"/>
            <w:right w:val="none" w:sz="0" w:space="0" w:color="auto"/>
          </w:divBdr>
        </w:div>
        <w:div w:id="1182235778">
          <w:marLeft w:val="0"/>
          <w:marRight w:val="0"/>
          <w:marTop w:val="0"/>
          <w:marBottom w:val="0"/>
          <w:divBdr>
            <w:top w:val="none" w:sz="0" w:space="0" w:color="auto"/>
            <w:left w:val="none" w:sz="0" w:space="0" w:color="auto"/>
            <w:bottom w:val="none" w:sz="0" w:space="0" w:color="auto"/>
            <w:right w:val="none" w:sz="0" w:space="0" w:color="auto"/>
          </w:divBdr>
        </w:div>
        <w:div w:id="574321251">
          <w:marLeft w:val="0"/>
          <w:marRight w:val="0"/>
          <w:marTop w:val="0"/>
          <w:marBottom w:val="0"/>
          <w:divBdr>
            <w:top w:val="none" w:sz="0" w:space="0" w:color="auto"/>
            <w:left w:val="none" w:sz="0" w:space="0" w:color="auto"/>
            <w:bottom w:val="none" w:sz="0" w:space="0" w:color="auto"/>
            <w:right w:val="none" w:sz="0" w:space="0" w:color="auto"/>
          </w:divBdr>
        </w:div>
      </w:divsChild>
    </w:div>
    <w:div w:id="2116442070">
      <w:bodyDiv w:val="1"/>
      <w:marLeft w:val="0"/>
      <w:marRight w:val="0"/>
      <w:marTop w:val="0"/>
      <w:marBottom w:val="0"/>
      <w:divBdr>
        <w:top w:val="none" w:sz="0" w:space="0" w:color="auto"/>
        <w:left w:val="none" w:sz="0" w:space="0" w:color="auto"/>
        <w:bottom w:val="none" w:sz="0" w:space="0" w:color="auto"/>
        <w:right w:val="none" w:sz="0" w:space="0" w:color="auto"/>
      </w:divBdr>
      <w:divsChild>
        <w:div w:id="1304114294">
          <w:marLeft w:val="0"/>
          <w:marRight w:val="0"/>
          <w:marTop w:val="0"/>
          <w:marBottom w:val="0"/>
          <w:divBdr>
            <w:top w:val="none" w:sz="0" w:space="0" w:color="auto"/>
            <w:left w:val="none" w:sz="0" w:space="0" w:color="auto"/>
            <w:bottom w:val="none" w:sz="0" w:space="0" w:color="auto"/>
            <w:right w:val="none" w:sz="0" w:space="0" w:color="auto"/>
          </w:divBdr>
        </w:div>
        <w:div w:id="614287539">
          <w:marLeft w:val="0"/>
          <w:marRight w:val="0"/>
          <w:marTop w:val="0"/>
          <w:marBottom w:val="0"/>
          <w:divBdr>
            <w:top w:val="none" w:sz="0" w:space="0" w:color="auto"/>
            <w:left w:val="none" w:sz="0" w:space="0" w:color="auto"/>
            <w:bottom w:val="none" w:sz="0" w:space="0" w:color="auto"/>
            <w:right w:val="none" w:sz="0" w:space="0" w:color="auto"/>
          </w:divBdr>
        </w:div>
        <w:div w:id="351953197">
          <w:marLeft w:val="0"/>
          <w:marRight w:val="0"/>
          <w:marTop w:val="0"/>
          <w:marBottom w:val="0"/>
          <w:divBdr>
            <w:top w:val="none" w:sz="0" w:space="0" w:color="auto"/>
            <w:left w:val="none" w:sz="0" w:space="0" w:color="auto"/>
            <w:bottom w:val="none" w:sz="0" w:space="0" w:color="auto"/>
            <w:right w:val="none" w:sz="0" w:space="0" w:color="auto"/>
          </w:divBdr>
        </w:div>
      </w:divsChild>
    </w:div>
    <w:div w:id="2125810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tifr.res.in/~cccf/data/InternDocs/How_to_write_a_structured_Project_Report.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fhict.instructure.com/courses/13872/pages/it-competences-and-learning-outcomes?module_item_id=1093614"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microsoft.com/office/2011/relationships/commentsExtended" Target="commentsExtended.xml"/><Relationship Id="rId19" Type="http://schemas.openxmlformats.org/officeDocument/2006/relationships/image" Target="media/image6.png"/><Relationship Id="rId31" Type="http://schemas.openxmlformats.org/officeDocument/2006/relationships/image" Target="media/image18.png"/><Relationship Id="rId44" Type="http://schemas.microsoft.com/office/2011/relationships/people" Target="people.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2024-09-12T00:00:00</PublishDate>
  <Abstract/>
  <CompanyAddress>Marconilaan 16, 5621 AA Eindhoven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FonDO</b:Tag>
    <b:SourceType>InternetSite</b:SourceType>
    <b:Guid>{10FA43E0-562E-489F-A560-AB4FA3CF2482}</b:Guid>
    <b:Title>DOT framework</b:Title>
    <b:Year>-</b:Year>
    <b:Author>
      <b:Author>
        <b:Corporate>Fontys Hogeschool ICT</b:Corporate>
      </b:Author>
    </b:Author>
    <b:InternetSiteTitle>beleidswiki.fhict.nl</b:InternetSiteTitle>
    <b:Month>-</b:Month>
    <b:Day>-</b:Day>
    <b:URL>https://beleidswiki.fhict.nl/doku.php?id=en:beleid:dot_framework</b:URL>
    <b:YearAccessed>2024</b:YearAccessed>
    <b:MonthAccessed>December</b:MonthAccessed>
    <b:DayAccessed>9</b:DayAccessed>
    <b:RefOrder>2</b:RefOrder>
  </b:Source>
  <b:Source>
    <b:Tag>Jou24</b:Tag>
    <b:SourceType>InternetSite</b:SourceType>
    <b:Guid>{019FABF4-1CC5-410C-BC31-88FD745208F1}</b:Guid>
    <b:Author>
      <b:Author>
        <b:NameList>
          <b:Person>
            <b:Last>Joubert</b:Last>
            <b:First>Shayna</b:First>
          </b:Person>
        </b:NameList>
      </b:Author>
    </b:Author>
    <b:Title>Agile vs. Scrum: what's the difference?</b:Title>
    <b:InternetSiteTitle>Northeastern University Graduate Programs</b:InternetSiteTitle>
    <b:Year>2024</b:Year>
    <b:Month>July</b:Month>
    <b:Day>1</b:Day>
    <b:URL>https://graduate.northeastern.edu/resources/agile-vs-scrum/</b:URL>
    <b:YearAccessed>2024</b:YearAccessed>
    <b:MonthAccessed>December</b:MonthAccessed>
    <b:DayAccessed>9</b:DayAccesse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4D19EF-E298-475E-B0D2-E04738F91D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9608</TotalTime>
  <Pages>22</Pages>
  <Words>5767</Words>
  <Characters>32877</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Project report</vt:lpstr>
    </vt:vector>
  </TitlesOfParts>
  <Company>iO</Company>
  <LinksUpToDate>false</LinksUpToDate>
  <CharactersWithSpaces>38567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Documentation on project progress</dc:subject>
  <dc:creator>DRĄSUTIS, EVALDAS</dc:creator>
  <cp:keywords/>
  <dc:description/>
  <cp:lastModifiedBy>Drąsutis,Evaldas E.</cp:lastModifiedBy>
  <cp:revision>34</cp:revision>
  <dcterms:created xsi:type="dcterms:W3CDTF">2024-09-12T07:37:00Z</dcterms:created>
  <dcterms:modified xsi:type="dcterms:W3CDTF">2024-12-10T11:52:00Z</dcterms:modified>
</cp:coreProperties>
</file>